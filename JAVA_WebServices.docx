
<file path=[Content_Types].xml><?xml version="1.0" encoding="utf-8"?>
<Types xmlns="http://schemas.openxmlformats.org/package/2006/content-types">
  <Default Extension="png" ContentType="image/png"/>
  <Default Extension="bin" ContentType="application/vnd.ms-office.activeX"/>
  <Override PartName="/word/activeX/activeX5.xml" ContentType="application/vnd.ms-office.activeX+xml"/>
  <Default Extension="jpeg" ContentType="image/jpeg"/>
  <Default Extension="wmf" ContentType="image/x-wmf"/>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7CC9" w:rsidRPr="00B070B3" w:rsidRDefault="005F7CC9" w:rsidP="00353709">
      <w:pPr>
        <w:pStyle w:val="Heading1"/>
        <w:rPr>
          <w:rFonts w:ascii="Arial" w:hAnsi="Arial" w:cs="Arial"/>
          <w:sz w:val="20"/>
          <w:szCs w:val="20"/>
        </w:rPr>
      </w:pPr>
      <w:r w:rsidRPr="00B070B3">
        <w:rPr>
          <w:rFonts w:ascii="Arial" w:hAnsi="Arial" w:cs="Arial"/>
          <w:sz w:val="20"/>
          <w:szCs w:val="20"/>
        </w:rPr>
        <w:t>Web Service</w:t>
      </w:r>
    </w:p>
    <w:p w:rsidR="005F7CC9" w:rsidRPr="00B070B3" w:rsidRDefault="005F7CC9" w:rsidP="00764EC1">
      <w:pPr>
        <w:shd w:val="clear" w:color="auto" w:fill="FFFFFF"/>
        <w:spacing w:after="165" w:line="240" w:lineRule="auto"/>
        <w:outlineLvl w:val="0"/>
        <w:rPr>
          <w:rFonts w:ascii="Arial" w:eastAsia="Times New Roman" w:hAnsi="Arial" w:cs="Arial"/>
          <w:b/>
          <w:bCs/>
          <w:color w:val="333333"/>
          <w:kern w:val="36"/>
          <w:sz w:val="20"/>
          <w:szCs w:val="20"/>
        </w:rPr>
      </w:pPr>
    </w:p>
    <w:p w:rsidR="005F7CC9" w:rsidRPr="00B070B3" w:rsidRDefault="005F7CC9" w:rsidP="00764EC1">
      <w:pPr>
        <w:shd w:val="clear" w:color="auto" w:fill="FFFFFF"/>
        <w:spacing w:after="165" w:line="240" w:lineRule="auto"/>
        <w:outlineLvl w:val="0"/>
        <w:rPr>
          <w:rFonts w:ascii="Arial" w:eastAsia="Times New Roman" w:hAnsi="Arial" w:cs="Arial"/>
          <w:b/>
          <w:bCs/>
          <w:color w:val="333333"/>
          <w:kern w:val="36"/>
          <w:sz w:val="20"/>
          <w:szCs w:val="20"/>
        </w:rPr>
      </w:pPr>
    </w:p>
    <w:p w:rsidR="00764EC1" w:rsidRPr="00B070B3" w:rsidRDefault="00764EC1" w:rsidP="00353709">
      <w:pPr>
        <w:pStyle w:val="Heading2"/>
        <w:rPr>
          <w:rFonts w:ascii="Arial" w:eastAsia="Times New Roman" w:hAnsi="Arial" w:cs="Arial"/>
          <w:kern w:val="36"/>
          <w:sz w:val="20"/>
          <w:szCs w:val="20"/>
        </w:rPr>
      </w:pPr>
      <w:r w:rsidRPr="00B070B3">
        <w:rPr>
          <w:rFonts w:ascii="Arial" w:eastAsia="Times New Roman" w:hAnsi="Arial" w:cs="Arial"/>
          <w:kern w:val="36"/>
          <w:sz w:val="20"/>
          <w:szCs w:val="20"/>
        </w:rPr>
        <w:t>Network Protocols</w:t>
      </w:r>
    </w:p>
    <w:p w:rsidR="00F81BAD" w:rsidRPr="00B070B3" w:rsidRDefault="00F81BAD" w:rsidP="00F81BAD">
      <w:pPr>
        <w:rPr>
          <w:rFonts w:ascii="Arial" w:hAnsi="Arial" w:cs="Arial"/>
          <w:sz w:val="20"/>
          <w:szCs w:val="20"/>
        </w:rPr>
      </w:pPr>
    </w:p>
    <w:p w:rsidR="00B16612" w:rsidRPr="00B070B3" w:rsidRDefault="00F81BAD" w:rsidP="00F81BAD">
      <w:pPr>
        <w:rPr>
          <w:rFonts w:ascii="Arial" w:hAnsi="Arial" w:cs="Arial"/>
          <w:color w:val="333333"/>
          <w:sz w:val="20"/>
          <w:szCs w:val="20"/>
          <w:shd w:val="clear" w:color="auto" w:fill="FFFFFF"/>
        </w:rPr>
      </w:pPr>
      <w:r w:rsidRPr="00B070B3">
        <w:rPr>
          <w:rFonts w:ascii="Arial" w:hAnsi="Arial" w:cs="Arial"/>
          <w:sz w:val="20"/>
          <w:szCs w:val="20"/>
        </w:rPr>
        <w:tab/>
      </w:r>
      <w:r w:rsidR="00436CF5" w:rsidRPr="00B070B3">
        <w:rPr>
          <w:rFonts w:ascii="Arial" w:hAnsi="Arial" w:cs="Arial"/>
          <w:color w:val="333333"/>
          <w:sz w:val="20"/>
          <w:szCs w:val="20"/>
          <w:shd w:val="clear" w:color="auto" w:fill="FFFFFF"/>
        </w:rPr>
        <w:t xml:space="preserve">Network protocols are formal standards and policies comprised of rules, procedures and formats that define communication between two or more devices over a network. </w:t>
      </w:r>
    </w:p>
    <w:p w:rsidR="00F81BAD" w:rsidRPr="00B070B3" w:rsidRDefault="00436CF5" w:rsidP="00F81BAD">
      <w:pPr>
        <w:rPr>
          <w:rFonts w:ascii="Arial" w:hAnsi="Arial" w:cs="Arial"/>
          <w:color w:val="333333"/>
          <w:sz w:val="20"/>
          <w:szCs w:val="20"/>
          <w:shd w:val="clear" w:color="auto" w:fill="FFFFFF"/>
        </w:rPr>
      </w:pPr>
      <w:r w:rsidRPr="00B070B3">
        <w:rPr>
          <w:rFonts w:ascii="Arial" w:hAnsi="Arial" w:cs="Arial"/>
          <w:color w:val="333333"/>
          <w:sz w:val="20"/>
          <w:szCs w:val="20"/>
          <w:shd w:val="clear" w:color="auto" w:fill="FFFFFF"/>
        </w:rPr>
        <w:t>Network protocols govern the end-to-end processes of timely, secure and managed data or network communication.</w:t>
      </w:r>
    </w:p>
    <w:p w:rsidR="00B16612" w:rsidRPr="00B070B3" w:rsidRDefault="00A92BF2" w:rsidP="00F81BAD">
      <w:pPr>
        <w:rPr>
          <w:rFonts w:ascii="Arial" w:hAnsi="Arial" w:cs="Arial"/>
          <w:color w:val="333333"/>
          <w:sz w:val="20"/>
          <w:szCs w:val="20"/>
          <w:shd w:val="clear" w:color="auto" w:fill="FFFFFF"/>
        </w:rPr>
      </w:pPr>
      <w:r w:rsidRPr="00B070B3">
        <w:rPr>
          <w:rFonts w:ascii="Arial" w:hAnsi="Arial" w:cs="Arial"/>
          <w:color w:val="333333"/>
          <w:sz w:val="20"/>
          <w:szCs w:val="20"/>
          <w:shd w:val="clear" w:color="auto" w:fill="FFFFFF"/>
        </w:rPr>
        <w:t>Network protocols incorporate all the processes, requirements and constraints of initiating and accomplishing communication between computers, servers, routers and other network enabled devices</w:t>
      </w:r>
      <w:r w:rsidR="0059060A" w:rsidRPr="00B070B3">
        <w:rPr>
          <w:rFonts w:ascii="Arial" w:hAnsi="Arial" w:cs="Arial"/>
          <w:color w:val="333333"/>
          <w:sz w:val="20"/>
          <w:szCs w:val="20"/>
          <w:shd w:val="clear" w:color="auto" w:fill="FFFFFF"/>
        </w:rPr>
        <w:t>.</w:t>
      </w:r>
    </w:p>
    <w:p w:rsidR="0059060A" w:rsidRPr="00B070B3" w:rsidRDefault="0059060A" w:rsidP="00F81BAD">
      <w:pPr>
        <w:rPr>
          <w:rFonts w:ascii="Arial" w:hAnsi="Arial" w:cs="Arial"/>
          <w:color w:val="333333"/>
          <w:sz w:val="20"/>
          <w:szCs w:val="20"/>
          <w:shd w:val="clear" w:color="auto" w:fill="FFFFFF"/>
        </w:rPr>
      </w:pPr>
      <w:r w:rsidRPr="00B070B3">
        <w:rPr>
          <w:rFonts w:ascii="Arial" w:hAnsi="Arial" w:cs="Arial"/>
          <w:color w:val="333333"/>
          <w:sz w:val="20"/>
          <w:szCs w:val="20"/>
          <w:shd w:val="clear" w:color="auto" w:fill="FFFFFF"/>
        </w:rPr>
        <w:t>Network protocols must be confirmed and installed by the sender and receiver to ensure network/data communication and apply to software and hardware nodes that communicate on a network</w:t>
      </w:r>
      <w:r w:rsidR="00103211" w:rsidRPr="00B070B3">
        <w:rPr>
          <w:rFonts w:ascii="Arial" w:hAnsi="Arial" w:cs="Arial"/>
          <w:color w:val="333333"/>
          <w:sz w:val="20"/>
          <w:szCs w:val="20"/>
          <w:shd w:val="clear" w:color="auto" w:fill="FFFFFF"/>
        </w:rPr>
        <w:t>.</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Ethernet (Physical/Data Link Layers) ...</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IP and IPX (Network Layer) ...</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TCP and SPX (Transport Layer) ...</w:t>
      </w:r>
    </w:p>
    <w:p w:rsidR="00103211" w:rsidRPr="00103211" w:rsidRDefault="00103211" w:rsidP="00103211">
      <w:pPr>
        <w:numPr>
          <w:ilvl w:val="0"/>
          <w:numId w:val="1"/>
        </w:numPr>
        <w:shd w:val="clear" w:color="auto" w:fill="FFFFFF"/>
        <w:spacing w:after="60" w:line="240" w:lineRule="auto"/>
        <w:ind w:left="0"/>
        <w:rPr>
          <w:rFonts w:ascii="Arial" w:eastAsia="Times New Roman" w:hAnsi="Arial" w:cs="Arial"/>
          <w:color w:val="222222"/>
          <w:sz w:val="20"/>
          <w:szCs w:val="20"/>
        </w:rPr>
      </w:pPr>
      <w:r w:rsidRPr="00103211">
        <w:rPr>
          <w:rFonts w:ascii="Arial" w:eastAsia="Times New Roman" w:hAnsi="Arial" w:cs="Arial"/>
          <w:color w:val="222222"/>
          <w:sz w:val="20"/>
          <w:szCs w:val="20"/>
        </w:rPr>
        <w:t>HTTP, FTP, SMTP and DNS (Session/Presentation/Application Layers)</w:t>
      </w:r>
    </w:p>
    <w:p w:rsidR="00103211" w:rsidRPr="00B070B3" w:rsidRDefault="0017034A" w:rsidP="00F81BAD">
      <w:pPr>
        <w:rPr>
          <w:rFonts w:ascii="Arial" w:hAnsi="Arial" w:cs="Arial"/>
          <w:color w:val="333333"/>
          <w:sz w:val="20"/>
          <w:szCs w:val="20"/>
          <w:shd w:val="clear" w:color="auto" w:fill="FFFFFF"/>
        </w:rPr>
      </w:pPr>
      <w:r w:rsidRPr="00B070B3">
        <w:rPr>
          <w:rFonts w:ascii="Arial" w:hAnsi="Arial" w:cs="Arial"/>
          <w:noProof/>
          <w:sz w:val="20"/>
          <w:szCs w:val="20"/>
        </w:rPr>
        <w:drawing>
          <wp:inline distT="0" distB="0" distL="0" distR="0">
            <wp:extent cx="3204000" cy="4617529"/>
            <wp:effectExtent l="19050" t="0" r="0" b="0"/>
            <wp:docPr id="1" name="Picture 1" descr="Image result for protocols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tocols in networking"/>
                    <pic:cNvPicPr>
                      <a:picLocks noChangeAspect="1" noChangeArrowheads="1"/>
                    </pic:cNvPicPr>
                  </pic:nvPicPr>
                  <pic:blipFill>
                    <a:blip r:embed="rId5"/>
                    <a:srcRect/>
                    <a:stretch>
                      <a:fillRect/>
                    </a:stretch>
                  </pic:blipFill>
                  <pic:spPr bwMode="auto">
                    <a:xfrm>
                      <a:off x="0" y="0"/>
                      <a:ext cx="3204000" cy="4617529"/>
                    </a:xfrm>
                    <a:prstGeom prst="rect">
                      <a:avLst/>
                    </a:prstGeom>
                    <a:noFill/>
                    <a:ln w="9525">
                      <a:noFill/>
                      <a:miter lim="800000"/>
                      <a:headEnd/>
                      <a:tailEnd/>
                    </a:ln>
                  </pic:spPr>
                </pic:pic>
              </a:graphicData>
            </a:graphic>
          </wp:inline>
        </w:drawing>
      </w:r>
    </w:p>
    <w:p w:rsidR="004538AE" w:rsidRPr="00B070B3" w:rsidRDefault="004538AE" w:rsidP="00F81BAD">
      <w:pPr>
        <w:rPr>
          <w:rFonts w:ascii="Arial" w:hAnsi="Arial" w:cs="Arial"/>
          <w:color w:val="333333"/>
          <w:sz w:val="20"/>
          <w:szCs w:val="20"/>
          <w:shd w:val="clear" w:color="auto" w:fill="FFFFFF"/>
        </w:rPr>
      </w:pPr>
    </w:p>
    <w:p w:rsidR="004538AE" w:rsidRPr="00B070B3" w:rsidRDefault="004538AE" w:rsidP="00F81BAD">
      <w:pPr>
        <w:rPr>
          <w:rFonts w:ascii="Arial" w:hAnsi="Arial" w:cs="Arial"/>
          <w:color w:val="333333"/>
          <w:sz w:val="20"/>
          <w:szCs w:val="20"/>
          <w:shd w:val="clear" w:color="auto" w:fill="FFFFFF"/>
        </w:rPr>
      </w:pPr>
      <w:r w:rsidRPr="00B070B3">
        <w:rPr>
          <w:rFonts w:ascii="Arial" w:hAnsi="Arial" w:cs="Arial"/>
          <w:noProof/>
          <w:sz w:val="20"/>
          <w:szCs w:val="20"/>
        </w:rPr>
        <w:drawing>
          <wp:anchor distT="0" distB="0" distL="114300" distR="114300" simplePos="0" relativeHeight="251658240" behindDoc="0" locked="0" layoutInCell="1" allowOverlap="1">
            <wp:simplePos x="933450" y="914400"/>
            <wp:positionH relativeFrom="column">
              <wp:align>left</wp:align>
            </wp:positionH>
            <wp:positionV relativeFrom="paragraph">
              <wp:align>top</wp:align>
            </wp:positionV>
            <wp:extent cx="5076825" cy="6362700"/>
            <wp:effectExtent l="19050" t="0" r="9525" b="0"/>
            <wp:wrapSquare wrapText="bothSides"/>
            <wp:docPr id="4" name="Picture 4" descr="Image result for protocols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rotocols in networking"/>
                    <pic:cNvPicPr>
                      <a:picLocks noChangeAspect="1" noChangeArrowheads="1"/>
                    </pic:cNvPicPr>
                  </pic:nvPicPr>
                  <pic:blipFill>
                    <a:blip r:embed="rId6"/>
                    <a:srcRect/>
                    <a:stretch>
                      <a:fillRect/>
                    </a:stretch>
                  </pic:blipFill>
                  <pic:spPr bwMode="auto">
                    <a:xfrm>
                      <a:off x="0" y="0"/>
                      <a:ext cx="5076825" cy="6362700"/>
                    </a:xfrm>
                    <a:prstGeom prst="rect">
                      <a:avLst/>
                    </a:prstGeom>
                    <a:noFill/>
                    <a:ln w="9525">
                      <a:noFill/>
                      <a:miter lim="800000"/>
                      <a:headEnd/>
                      <a:tailEnd/>
                    </a:ln>
                  </pic:spPr>
                </pic:pic>
              </a:graphicData>
            </a:graphic>
          </wp:anchor>
        </w:drawing>
      </w:r>
      <w:r w:rsidR="001A2ECE">
        <w:rPr>
          <w:rFonts w:ascii="Arial" w:hAnsi="Arial" w:cs="Arial"/>
          <w:color w:val="333333"/>
          <w:sz w:val="20"/>
          <w:szCs w:val="20"/>
          <w:shd w:val="clear" w:color="auto" w:fill="FFFFFF"/>
        </w:rPr>
        <w:br w:type="textWrapping" w:clear="all"/>
      </w:r>
    </w:p>
    <w:p w:rsidR="005605E3" w:rsidRPr="00B070B3" w:rsidRDefault="005605E3" w:rsidP="00F81BAD">
      <w:pPr>
        <w:rPr>
          <w:rFonts w:ascii="Arial" w:hAnsi="Arial" w:cs="Arial"/>
          <w:color w:val="333333"/>
          <w:sz w:val="20"/>
          <w:szCs w:val="20"/>
          <w:shd w:val="clear" w:color="auto" w:fill="FFFFFF"/>
        </w:rPr>
      </w:pPr>
      <w:r w:rsidRPr="00B070B3">
        <w:rPr>
          <w:rFonts w:ascii="Arial" w:hAnsi="Arial" w:cs="Arial"/>
          <w:noProof/>
          <w:sz w:val="20"/>
          <w:szCs w:val="20"/>
        </w:rPr>
        <w:lastRenderedPageBreak/>
        <w:drawing>
          <wp:inline distT="0" distB="0" distL="0" distR="0">
            <wp:extent cx="5731510" cy="3712255"/>
            <wp:effectExtent l="19050" t="0" r="2540" b="0"/>
            <wp:docPr id="7" name="Picture 7" descr="Image result for protocols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rotocols in networking"/>
                    <pic:cNvPicPr>
                      <a:picLocks noChangeAspect="1" noChangeArrowheads="1"/>
                    </pic:cNvPicPr>
                  </pic:nvPicPr>
                  <pic:blipFill>
                    <a:blip r:embed="rId7"/>
                    <a:srcRect/>
                    <a:stretch>
                      <a:fillRect/>
                    </a:stretch>
                  </pic:blipFill>
                  <pic:spPr bwMode="auto">
                    <a:xfrm>
                      <a:off x="0" y="0"/>
                      <a:ext cx="5731510" cy="3712255"/>
                    </a:xfrm>
                    <a:prstGeom prst="rect">
                      <a:avLst/>
                    </a:prstGeom>
                    <a:noFill/>
                    <a:ln w="9525">
                      <a:noFill/>
                      <a:miter lim="800000"/>
                      <a:headEnd/>
                      <a:tailEnd/>
                    </a:ln>
                  </pic:spPr>
                </pic:pic>
              </a:graphicData>
            </a:graphic>
          </wp:inline>
        </w:drawing>
      </w:r>
    </w:p>
    <w:p w:rsidR="00885B19" w:rsidRPr="00B070B3" w:rsidRDefault="00885B19" w:rsidP="00F91606">
      <w:pPr>
        <w:pStyle w:val="Heading1"/>
        <w:shd w:val="clear" w:color="auto" w:fill="FFFFFF"/>
        <w:spacing w:before="75" w:beforeAutospacing="0" w:line="312" w:lineRule="atLeast"/>
        <w:jc w:val="both"/>
        <w:rPr>
          <w:rFonts w:ascii="Arial" w:hAnsi="Arial" w:cs="Arial"/>
          <w:b w:val="0"/>
          <w:bCs w:val="0"/>
          <w:color w:val="610B38"/>
          <w:sz w:val="20"/>
          <w:szCs w:val="20"/>
        </w:rPr>
      </w:pPr>
    </w:p>
    <w:p w:rsidR="00F91606" w:rsidRPr="00B070B3" w:rsidRDefault="00F91606" w:rsidP="00DF66FF">
      <w:pPr>
        <w:pStyle w:val="Heading2"/>
        <w:rPr>
          <w:rFonts w:ascii="Arial" w:hAnsi="Arial" w:cs="Arial"/>
          <w:sz w:val="20"/>
          <w:szCs w:val="20"/>
        </w:rPr>
      </w:pPr>
      <w:r w:rsidRPr="00B070B3">
        <w:rPr>
          <w:rFonts w:ascii="Arial" w:hAnsi="Arial" w:cs="Arial"/>
          <w:sz w:val="20"/>
          <w:szCs w:val="20"/>
        </w:rPr>
        <w:t>What is Web Service</w:t>
      </w:r>
    </w:p>
    <w:p w:rsidR="00B070B3" w:rsidRPr="00B070B3" w:rsidRDefault="00B070B3"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B070B3">
        <w:rPr>
          <w:rFonts w:ascii="Arial" w:eastAsia="Times New Roman" w:hAnsi="Arial" w:cs="Arial"/>
          <w:color w:val="000000"/>
          <w:sz w:val="20"/>
          <w:szCs w:val="20"/>
        </w:rPr>
        <w:t>A </w:t>
      </w:r>
      <w:r w:rsidRPr="00B070B3">
        <w:rPr>
          <w:rFonts w:ascii="Arial" w:eastAsia="Times New Roman" w:hAnsi="Arial" w:cs="Arial"/>
          <w:b/>
          <w:bCs/>
          <w:color w:val="000000"/>
          <w:sz w:val="20"/>
          <w:szCs w:val="20"/>
        </w:rPr>
        <w:t>Web Service</w:t>
      </w:r>
      <w:r w:rsidRPr="00B070B3">
        <w:rPr>
          <w:rFonts w:ascii="Arial" w:eastAsia="Times New Roman" w:hAnsi="Arial" w:cs="Arial"/>
          <w:color w:val="000000"/>
          <w:sz w:val="20"/>
          <w:szCs w:val="20"/>
        </w:rPr>
        <w:t> is can be defined by following ways:</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proofErr w:type="gramStart"/>
      <w:r w:rsidRPr="00B070B3">
        <w:rPr>
          <w:rFonts w:ascii="Arial" w:eastAsia="Times New Roman" w:hAnsi="Arial" w:cs="Arial"/>
          <w:color w:val="000000"/>
          <w:sz w:val="20"/>
          <w:szCs w:val="20"/>
        </w:rPr>
        <w:t>is</w:t>
      </w:r>
      <w:proofErr w:type="gramEnd"/>
      <w:r w:rsidRPr="00B070B3">
        <w:rPr>
          <w:rFonts w:ascii="Arial" w:eastAsia="Times New Roman" w:hAnsi="Arial" w:cs="Arial"/>
          <w:color w:val="000000"/>
          <w:sz w:val="20"/>
          <w:szCs w:val="20"/>
        </w:rPr>
        <w:t xml:space="preserve"> a client server application or application component for communication.</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proofErr w:type="gramStart"/>
      <w:r w:rsidRPr="00B070B3">
        <w:rPr>
          <w:rFonts w:ascii="Arial" w:eastAsia="Times New Roman" w:hAnsi="Arial" w:cs="Arial"/>
          <w:color w:val="000000"/>
          <w:sz w:val="20"/>
          <w:szCs w:val="20"/>
        </w:rPr>
        <w:t>method</w:t>
      </w:r>
      <w:proofErr w:type="gramEnd"/>
      <w:r w:rsidRPr="00B070B3">
        <w:rPr>
          <w:rFonts w:ascii="Arial" w:eastAsia="Times New Roman" w:hAnsi="Arial" w:cs="Arial"/>
          <w:color w:val="000000"/>
          <w:sz w:val="20"/>
          <w:szCs w:val="20"/>
        </w:rPr>
        <w:t xml:space="preserve"> of communication between two devices over network.</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proofErr w:type="gramStart"/>
      <w:r w:rsidRPr="00B070B3">
        <w:rPr>
          <w:rFonts w:ascii="Arial" w:eastAsia="Times New Roman" w:hAnsi="Arial" w:cs="Arial"/>
          <w:color w:val="000000"/>
          <w:sz w:val="20"/>
          <w:szCs w:val="20"/>
        </w:rPr>
        <w:t>is</w:t>
      </w:r>
      <w:proofErr w:type="gramEnd"/>
      <w:r w:rsidRPr="00B070B3">
        <w:rPr>
          <w:rFonts w:ascii="Arial" w:eastAsia="Times New Roman" w:hAnsi="Arial" w:cs="Arial"/>
          <w:color w:val="000000"/>
          <w:sz w:val="20"/>
          <w:szCs w:val="20"/>
        </w:rPr>
        <w:t xml:space="preserve"> a software system for interoperable machine to machine communication.</w:t>
      </w:r>
    </w:p>
    <w:p w:rsidR="00B070B3" w:rsidRPr="00B070B3" w:rsidRDefault="00B070B3" w:rsidP="00B070B3">
      <w:pPr>
        <w:numPr>
          <w:ilvl w:val="0"/>
          <w:numId w:val="2"/>
        </w:numPr>
        <w:shd w:val="clear" w:color="auto" w:fill="FFFFFF"/>
        <w:spacing w:before="60" w:after="100" w:afterAutospacing="1" w:line="345" w:lineRule="atLeast"/>
        <w:jc w:val="both"/>
        <w:rPr>
          <w:rFonts w:ascii="Arial" w:eastAsia="Times New Roman" w:hAnsi="Arial" w:cs="Arial"/>
          <w:color w:val="000000"/>
          <w:sz w:val="20"/>
          <w:szCs w:val="20"/>
        </w:rPr>
      </w:pPr>
      <w:proofErr w:type="gramStart"/>
      <w:r w:rsidRPr="00B070B3">
        <w:rPr>
          <w:rFonts w:ascii="Arial" w:eastAsia="Times New Roman" w:hAnsi="Arial" w:cs="Arial"/>
          <w:color w:val="000000"/>
          <w:sz w:val="20"/>
          <w:szCs w:val="20"/>
        </w:rPr>
        <w:t>is</w:t>
      </w:r>
      <w:proofErr w:type="gramEnd"/>
      <w:r w:rsidRPr="00B070B3">
        <w:rPr>
          <w:rFonts w:ascii="Arial" w:eastAsia="Times New Roman" w:hAnsi="Arial" w:cs="Arial"/>
          <w:color w:val="000000"/>
          <w:sz w:val="20"/>
          <w:szCs w:val="20"/>
        </w:rPr>
        <w:t xml:space="preserve"> a collection of standards or protocols for exchanging information between two devices or application.</w:t>
      </w:r>
    </w:p>
    <w:p w:rsidR="00B070B3" w:rsidRDefault="00B070B3"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B070B3">
        <w:rPr>
          <w:rFonts w:ascii="Arial" w:eastAsia="Times New Roman" w:hAnsi="Arial" w:cs="Arial"/>
          <w:color w:val="000000"/>
          <w:sz w:val="20"/>
          <w:szCs w:val="20"/>
        </w:rPr>
        <w:t>Let's understand it by the figure given below:</w:t>
      </w:r>
    </w:p>
    <w:p w:rsidR="00644AA2" w:rsidRPr="00B070B3" w:rsidRDefault="00644AA2"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p>
    <w:p w:rsidR="00B070B3" w:rsidRPr="00B070B3" w:rsidRDefault="00B070B3" w:rsidP="00B070B3">
      <w:pPr>
        <w:spacing w:after="0" w:line="240" w:lineRule="auto"/>
        <w:rPr>
          <w:rFonts w:ascii="Arial" w:eastAsia="Times New Roman" w:hAnsi="Arial" w:cs="Arial"/>
          <w:sz w:val="20"/>
          <w:szCs w:val="20"/>
        </w:rPr>
      </w:pPr>
      <w:r w:rsidRPr="00B070B3">
        <w:rPr>
          <w:rFonts w:ascii="Arial" w:eastAsia="Times New Roman" w:hAnsi="Arial" w:cs="Arial"/>
          <w:noProof/>
          <w:sz w:val="20"/>
          <w:szCs w:val="20"/>
        </w:rPr>
        <w:drawing>
          <wp:inline distT="0" distB="0" distL="0" distR="0">
            <wp:extent cx="3874416" cy="1872000"/>
            <wp:effectExtent l="19050" t="0" r="0" b="0"/>
            <wp:docPr id="10" name="Picture 10" descr="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b services"/>
                    <pic:cNvPicPr>
                      <a:picLocks noChangeAspect="1" noChangeArrowheads="1"/>
                    </pic:cNvPicPr>
                  </pic:nvPicPr>
                  <pic:blipFill>
                    <a:blip r:embed="rId8"/>
                    <a:srcRect/>
                    <a:stretch>
                      <a:fillRect/>
                    </a:stretch>
                  </pic:blipFill>
                  <pic:spPr bwMode="auto">
                    <a:xfrm>
                      <a:off x="0" y="0"/>
                      <a:ext cx="3874416" cy="1872000"/>
                    </a:xfrm>
                    <a:prstGeom prst="rect">
                      <a:avLst/>
                    </a:prstGeom>
                    <a:noFill/>
                    <a:ln w="9525">
                      <a:noFill/>
                      <a:miter lim="800000"/>
                      <a:headEnd/>
                      <a:tailEnd/>
                    </a:ln>
                  </pic:spPr>
                </pic:pic>
              </a:graphicData>
            </a:graphic>
          </wp:inline>
        </w:drawing>
      </w:r>
    </w:p>
    <w:p w:rsidR="00B070B3" w:rsidRDefault="00B070B3"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B070B3">
        <w:rPr>
          <w:rFonts w:ascii="Arial" w:eastAsia="Times New Roman" w:hAnsi="Arial" w:cs="Arial"/>
          <w:color w:val="000000"/>
          <w:sz w:val="20"/>
          <w:szCs w:val="20"/>
        </w:rPr>
        <w:lastRenderedPageBreak/>
        <w:t>As you can see in the figure, java, .net or PHP applications can communicate with other applications through web service over the network. For example, java application can interact with Java, .Net and PHP applications. So web service is a language independent way of communication.</w:t>
      </w:r>
    </w:p>
    <w:p w:rsidR="00002E0B" w:rsidRDefault="00002E0B" w:rsidP="00B070B3">
      <w:pPr>
        <w:shd w:val="clear" w:color="auto" w:fill="FFFFFF"/>
        <w:spacing w:before="100" w:beforeAutospacing="1" w:after="100" w:afterAutospacing="1" w:line="240" w:lineRule="auto"/>
        <w:jc w:val="both"/>
        <w:rPr>
          <w:rFonts w:ascii="Arial" w:eastAsia="Times New Roman" w:hAnsi="Arial" w:cs="Arial"/>
          <w:color w:val="000000"/>
          <w:sz w:val="20"/>
          <w:szCs w:val="20"/>
        </w:rPr>
      </w:pPr>
    </w:p>
    <w:p w:rsidR="00002E0B" w:rsidRDefault="00002E0B" w:rsidP="00002E0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Web Services</w:t>
      </w:r>
    </w:p>
    <w:p w:rsidR="00002E0B" w:rsidRDefault="00002E0B" w:rsidP="00002E0B">
      <w:pPr>
        <w:pStyle w:val="NormalWeb"/>
        <w:shd w:val="clear" w:color="auto" w:fill="FFFFFF"/>
        <w:jc w:val="both"/>
        <w:rPr>
          <w:rFonts w:ascii="Verdana" w:hAnsi="Verdana"/>
          <w:color w:val="000000"/>
          <w:sz w:val="20"/>
          <w:szCs w:val="20"/>
        </w:rPr>
      </w:pPr>
      <w:r>
        <w:rPr>
          <w:rFonts w:ascii="Verdana" w:hAnsi="Verdana"/>
          <w:color w:val="000000"/>
          <w:sz w:val="20"/>
          <w:szCs w:val="20"/>
        </w:rPr>
        <w:t>There are mainly two types of web services.</w:t>
      </w:r>
    </w:p>
    <w:p w:rsidR="00002E0B" w:rsidRDefault="00002E0B" w:rsidP="00002E0B">
      <w:pPr>
        <w:numPr>
          <w:ilvl w:val="0"/>
          <w:numId w:val="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SOAP web services.</w:t>
      </w:r>
    </w:p>
    <w:p w:rsidR="00002E0B" w:rsidRDefault="00002E0B" w:rsidP="00002E0B">
      <w:pPr>
        <w:numPr>
          <w:ilvl w:val="0"/>
          <w:numId w:val="3"/>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RESTful web services.</w:t>
      </w:r>
    </w:p>
    <w:p w:rsidR="00002E0B" w:rsidRDefault="00002E0B" w:rsidP="00002E0B">
      <w:pPr>
        <w:shd w:val="clear" w:color="auto" w:fill="FFFFFF"/>
        <w:spacing w:before="100" w:beforeAutospacing="1" w:after="100" w:afterAutospacing="1" w:line="240" w:lineRule="auto"/>
        <w:jc w:val="both"/>
        <w:rPr>
          <w:rFonts w:ascii="Arial" w:eastAsia="Times New Roman" w:hAnsi="Arial" w:cs="Arial"/>
          <w:color w:val="000000"/>
          <w:sz w:val="20"/>
          <w:szCs w:val="20"/>
        </w:rPr>
      </w:pPr>
      <w:r>
        <w:rPr>
          <w:noProof/>
        </w:rPr>
        <w:drawing>
          <wp:inline distT="0" distB="0" distL="0" distR="0">
            <wp:extent cx="2505075" cy="1962150"/>
            <wp:effectExtent l="19050" t="0" r="9525" b="0"/>
            <wp:docPr id="17" name="Picture 17" descr="types of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s of web services"/>
                    <pic:cNvPicPr>
                      <a:picLocks noChangeAspect="1" noChangeArrowheads="1"/>
                    </pic:cNvPicPr>
                  </pic:nvPicPr>
                  <pic:blipFill>
                    <a:blip r:embed="rId9"/>
                    <a:srcRect/>
                    <a:stretch>
                      <a:fillRect/>
                    </a:stretch>
                  </pic:blipFill>
                  <pic:spPr bwMode="auto">
                    <a:xfrm>
                      <a:off x="0" y="0"/>
                      <a:ext cx="2505075" cy="1962150"/>
                    </a:xfrm>
                    <a:prstGeom prst="rect">
                      <a:avLst/>
                    </a:prstGeom>
                    <a:noFill/>
                    <a:ln w="9525">
                      <a:noFill/>
                      <a:miter lim="800000"/>
                      <a:headEnd/>
                      <a:tailEnd/>
                    </a:ln>
                  </pic:spPr>
                </pic:pic>
              </a:graphicData>
            </a:graphic>
          </wp:inline>
        </w:drawing>
      </w:r>
    </w:p>
    <w:p w:rsidR="00415EE1" w:rsidRDefault="00415EE1" w:rsidP="00415EE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SOAP</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an acronym for Simple Object Access Protocol.</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a XML-based protocol for accessing web services.</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a W3C recommendation for communication between applications.</w:t>
      </w:r>
    </w:p>
    <w:p w:rsidR="00415EE1" w:rsidRDefault="00415EE1" w:rsidP="00415EE1">
      <w:pPr>
        <w:pStyle w:val="NormalWeb"/>
        <w:shd w:val="clear" w:color="auto" w:fill="FFFFFF"/>
        <w:jc w:val="both"/>
        <w:rPr>
          <w:rFonts w:ascii="Verdana" w:hAnsi="Verdana"/>
          <w:color w:val="000000"/>
          <w:sz w:val="20"/>
          <w:szCs w:val="20"/>
        </w:rPr>
      </w:pPr>
      <w:r>
        <w:rPr>
          <w:rFonts w:ascii="Verdana" w:hAnsi="Verdana"/>
          <w:color w:val="000000"/>
          <w:sz w:val="20"/>
          <w:szCs w:val="20"/>
        </w:rPr>
        <w:t>SOAP is XML based, so it is platform independent and language independent. In other words, it can be used with Java, .Net or PHP language on any platform.</w:t>
      </w:r>
    </w:p>
    <w:p w:rsidR="00480052" w:rsidRDefault="00480052" w:rsidP="0048005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WSDL</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WSDL is an acronym for Web Services Description Language.</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WSDL is </w:t>
      </w:r>
      <w:proofErr w:type="gramStart"/>
      <w:r>
        <w:rPr>
          <w:rFonts w:ascii="Verdana" w:hAnsi="Verdana"/>
          <w:color w:val="000000"/>
          <w:sz w:val="20"/>
          <w:szCs w:val="20"/>
        </w:rPr>
        <w:t>a</w:t>
      </w:r>
      <w:proofErr w:type="gramEnd"/>
      <w:r>
        <w:rPr>
          <w:rFonts w:ascii="Verdana" w:hAnsi="Verdana"/>
          <w:color w:val="000000"/>
          <w:sz w:val="20"/>
          <w:szCs w:val="20"/>
        </w:rPr>
        <w:t xml:space="preserve"> xml document containing information about web services such as method name, method parameter and how to access it.</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WSDL is a part of UDDI. It acts as </w:t>
      </w:r>
      <w:proofErr w:type="gramStart"/>
      <w:r>
        <w:rPr>
          <w:rFonts w:ascii="Verdana" w:hAnsi="Verdana"/>
          <w:color w:val="000000"/>
          <w:sz w:val="20"/>
          <w:szCs w:val="20"/>
        </w:rPr>
        <w:t>a</w:t>
      </w:r>
      <w:proofErr w:type="gramEnd"/>
      <w:r>
        <w:rPr>
          <w:rFonts w:ascii="Verdana" w:hAnsi="Verdana"/>
          <w:color w:val="000000"/>
          <w:sz w:val="20"/>
          <w:szCs w:val="20"/>
        </w:rPr>
        <w:t xml:space="preserve"> interface between web service applications.</w:t>
      </w:r>
    </w:p>
    <w:p w:rsidR="00480052" w:rsidRDefault="00480052" w:rsidP="00480052">
      <w:pPr>
        <w:pStyle w:val="NormalWeb"/>
        <w:shd w:val="clear" w:color="auto" w:fill="FFFFFF"/>
        <w:jc w:val="both"/>
        <w:rPr>
          <w:rFonts w:ascii="Verdana" w:hAnsi="Verdana"/>
          <w:color w:val="000000"/>
          <w:sz w:val="20"/>
          <w:szCs w:val="20"/>
        </w:rPr>
      </w:pPr>
      <w:r>
        <w:rPr>
          <w:rFonts w:ascii="Verdana" w:hAnsi="Verdana"/>
          <w:color w:val="000000"/>
          <w:sz w:val="20"/>
          <w:szCs w:val="20"/>
        </w:rPr>
        <w:t>WSDL is pronounced as wiz-dull.</w:t>
      </w:r>
    </w:p>
    <w:p w:rsidR="00480052" w:rsidRDefault="00480052" w:rsidP="00415EE1">
      <w:pPr>
        <w:pStyle w:val="NormalWeb"/>
        <w:shd w:val="clear" w:color="auto" w:fill="FFFFFF"/>
        <w:jc w:val="both"/>
        <w:rPr>
          <w:rFonts w:ascii="Verdana" w:hAnsi="Verdana"/>
          <w:color w:val="000000"/>
          <w:sz w:val="20"/>
          <w:szCs w:val="20"/>
        </w:rPr>
      </w:pPr>
    </w:p>
    <w:p w:rsidR="00E32905" w:rsidRDefault="00E32905" w:rsidP="00E32905">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UDDI</w:t>
      </w:r>
    </w:p>
    <w:p w:rsidR="00E32905" w:rsidRDefault="00E32905" w:rsidP="00E32905">
      <w:pPr>
        <w:pStyle w:val="NormalWeb"/>
        <w:shd w:val="clear" w:color="auto" w:fill="FFFFFF"/>
        <w:jc w:val="both"/>
        <w:rPr>
          <w:rFonts w:ascii="Verdana" w:hAnsi="Verdana"/>
          <w:color w:val="000000"/>
          <w:sz w:val="20"/>
          <w:szCs w:val="20"/>
        </w:rPr>
      </w:pPr>
      <w:r>
        <w:rPr>
          <w:rFonts w:ascii="Verdana" w:hAnsi="Verdana"/>
          <w:color w:val="000000"/>
          <w:sz w:val="20"/>
          <w:szCs w:val="20"/>
        </w:rPr>
        <w:t>UDDI is an acronym for Universal Description, Discovery and Integration.</w:t>
      </w:r>
    </w:p>
    <w:p w:rsidR="00E32905" w:rsidRDefault="00E32905" w:rsidP="00E32905">
      <w:pPr>
        <w:pStyle w:val="NormalWeb"/>
        <w:shd w:val="clear" w:color="auto" w:fill="FFFFFF"/>
        <w:jc w:val="both"/>
        <w:rPr>
          <w:rFonts w:ascii="Verdana" w:hAnsi="Verdana"/>
          <w:color w:val="000000"/>
          <w:sz w:val="20"/>
          <w:szCs w:val="20"/>
        </w:rPr>
      </w:pPr>
      <w:r>
        <w:rPr>
          <w:rFonts w:ascii="Verdana" w:hAnsi="Verdana"/>
          <w:color w:val="000000"/>
          <w:sz w:val="20"/>
          <w:szCs w:val="20"/>
        </w:rPr>
        <w:t>UDDI is a XML based framework for describing, discovering and integrating web services.</w:t>
      </w:r>
    </w:p>
    <w:p w:rsidR="00E32905" w:rsidRDefault="00E32905" w:rsidP="00E32905">
      <w:pPr>
        <w:pStyle w:val="NormalWeb"/>
        <w:shd w:val="clear" w:color="auto" w:fill="FFFFFF"/>
        <w:jc w:val="both"/>
        <w:rPr>
          <w:rFonts w:ascii="Verdana" w:hAnsi="Verdana"/>
          <w:color w:val="000000"/>
          <w:sz w:val="20"/>
          <w:szCs w:val="20"/>
        </w:rPr>
      </w:pPr>
      <w:r>
        <w:rPr>
          <w:rFonts w:ascii="Verdana" w:hAnsi="Verdana"/>
          <w:color w:val="000000"/>
          <w:sz w:val="20"/>
          <w:szCs w:val="20"/>
        </w:rPr>
        <w:t>UDDI is a directory of web service interfaces described by WSDL, containing information about web services.</w:t>
      </w:r>
    </w:p>
    <w:p w:rsidR="00BD11F8" w:rsidRDefault="00BD11F8" w:rsidP="00BD11F8">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Understanding SOAP and REST</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Web Services are mainly of 2 types, </w:t>
      </w:r>
      <w:r>
        <w:rPr>
          <w:rStyle w:val="Strong"/>
          <w:rFonts w:ascii="Verdana" w:hAnsi="Verdana"/>
          <w:color w:val="000000"/>
          <w:sz w:val="23"/>
          <w:szCs w:val="23"/>
        </w:rPr>
        <w:t>SOAP</w:t>
      </w:r>
      <w:r>
        <w:rPr>
          <w:rFonts w:ascii="Verdana" w:hAnsi="Verdana"/>
          <w:color w:val="000000"/>
          <w:sz w:val="23"/>
          <w:szCs w:val="23"/>
        </w:rPr>
        <w:t> [Simple Object Access Protocol] and </w:t>
      </w:r>
      <w:r>
        <w:rPr>
          <w:rStyle w:val="Strong"/>
          <w:rFonts w:ascii="Verdana" w:hAnsi="Verdana"/>
          <w:color w:val="000000"/>
          <w:sz w:val="23"/>
          <w:szCs w:val="23"/>
        </w:rPr>
        <w:t>REST</w:t>
      </w:r>
      <w:r>
        <w:rPr>
          <w:rFonts w:ascii="Verdana" w:hAnsi="Verdana"/>
          <w:color w:val="000000"/>
          <w:sz w:val="23"/>
          <w:szCs w:val="23"/>
        </w:rPr>
        <w:t> [Representational state transfer] based services. We have different type of specifications to implement SOAP and REST services. I believe so far you might be in confusion with these kind </w:t>
      </w:r>
      <w:r>
        <w:rPr>
          <w:rFonts w:ascii="Verdana" w:hAnsi="Verdana"/>
          <w:color w:val="FFCC00"/>
          <w:sz w:val="23"/>
          <w:szCs w:val="23"/>
        </w:rPr>
        <w:t>keywords</w:t>
      </w:r>
      <w:r>
        <w:rPr>
          <w:rFonts w:ascii="Verdana" w:hAnsi="Verdana"/>
          <w:color w:val="000000"/>
          <w:sz w:val="23"/>
          <w:szCs w:val="23"/>
        </w:rPr>
        <w:t> like, JAX-RS, JAX-WS, RESTful, SOAP, Apache Axis2, Apache CXF bla bla…  Let me try to bring you out of them.</w:t>
      </w:r>
    </w:p>
    <w:p w:rsidR="00EA19E3" w:rsidRDefault="00EA19E3"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sidRPr="00EA19E3">
        <w:rPr>
          <w:rFonts w:ascii="Verdana" w:hAnsi="Verdana"/>
          <w:noProof/>
          <w:color w:val="000000"/>
          <w:sz w:val="23"/>
          <w:szCs w:val="23"/>
        </w:rPr>
        <w:drawing>
          <wp:inline distT="0" distB="0" distL="0" distR="0">
            <wp:extent cx="4533900" cy="2428875"/>
            <wp:effectExtent l="19050" t="0" r="0" b="0"/>
            <wp:docPr id="6" name="Picture 5" descr="Image result for what is the difference between jax-ws and jax-r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hat is the difference between jax-ws and jax-rs images"/>
                    <pic:cNvPicPr>
                      <a:picLocks noChangeAspect="1" noChangeArrowheads="1"/>
                    </pic:cNvPicPr>
                  </pic:nvPicPr>
                  <pic:blipFill>
                    <a:blip r:embed="rId10"/>
                    <a:srcRect/>
                    <a:stretch>
                      <a:fillRect/>
                    </a:stretch>
                  </pic:blipFill>
                  <pic:spPr bwMode="auto">
                    <a:xfrm>
                      <a:off x="0" y="0"/>
                      <a:ext cx="4533900" cy="2428875"/>
                    </a:xfrm>
                    <a:prstGeom prst="rect">
                      <a:avLst/>
                    </a:prstGeom>
                    <a:noFill/>
                    <a:ln w="9525">
                      <a:noFill/>
                      <a:miter lim="800000"/>
                      <a:headEnd/>
                      <a:tailEnd/>
                    </a:ln>
                  </pic:spPr>
                </pic:pic>
              </a:graphicData>
            </a:graphic>
          </wp:inline>
        </w:drawing>
      </w:r>
    </w:p>
    <w:p w:rsidR="0046511C" w:rsidRDefault="0046511C" w:rsidP="0046511C">
      <w:pPr>
        <w:pStyle w:val="NormalWeb"/>
        <w:shd w:val="clear" w:color="auto" w:fill="FFFFFF"/>
        <w:jc w:val="both"/>
        <w:rPr>
          <w:rFonts w:ascii="Verdana" w:hAnsi="Verdana"/>
          <w:color w:val="000000"/>
          <w:sz w:val="20"/>
          <w:szCs w:val="20"/>
        </w:rPr>
      </w:pPr>
    </w:p>
    <w:p w:rsidR="0046511C" w:rsidRPr="00724225" w:rsidRDefault="0046511C" w:rsidP="00724225">
      <w:pPr>
        <w:pStyle w:val="NormalWeb"/>
        <w:shd w:val="clear" w:color="auto" w:fill="FFFFFF"/>
        <w:jc w:val="both"/>
        <w:rPr>
          <w:rFonts w:ascii="Verdana" w:hAnsi="Verdana"/>
          <w:color w:val="000000"/>
          <w:sz w:val="20"/>
          <w:szCs w:val="20"/>
        </w:rPr>
      </w:pPr>
      <w:proofErr w:type="gramStart"/>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ws</w:t>
      </w:r>
      <w:r>
        <w:rPr>
          <w:rFonts w:ascii="Arial" w:hAnsi="Arial" w:cs="Arial"/>
          <w:color w:val="222222"/>
          <w:shd w:val="clear" w:color="auto" w:fill="FFFFFF"/>
        </w:rPr>
        <w:t>.java.net</w:t>
      </w:r>
      <w:proofErr w:type="gramEnd"/>
      <w:r>
        <w:rPr>
          <w:rFonts w:ascii="Arial" w:hAnsi="Arial" w:cs="Arial"/>
          <w:color w:val="222222"/>
          <w:shd w:val="clear" w:color="auto" w:fill="FFFFFF"/>
        </w:rPr>
        <w:t>. The Java API for XML Web Services (</w:t>
      </w: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WS</w:t>
      </w:r>
      <w:r>
        <w:rPr>
          <w:rFonts w:ascii="Arial" w:hAnsi="Arial" w:cs="Arial"/>
          <w:color w:val="222222"/>
          <w:shd w:val="clear" w:color="auto" w:fill="FFFFFF"/>
        </w:rPr>
        <w:t>) is a Java programming language API for creating web services, particularly SOAP services.</w:t>
      </w:r>
    </w:p>
    <w:p w:rsidR="00BD11F8" w:rsidRDefault="00BD11F8" w:rsidP="00BD11F8">
      <w:pPr>
        <w:numPr>
          <w:ilvl w:val="0"/>
          <w:numId w:val="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FF0000"/>
          <w:sz w:val="21"/>
          <w:szCs w:val="21"/>
        </w:rPr>
        <w:t>JAX-RS</w:t>
      </w:r>
      <w:r>
        <w:rPr>
          <w:rFonts w:ascii="Verdana" w:hAnsi="Verdana"/>
          <w:color w:val="313131"/>
          <w:sz w:val="21"/>
          <w:szCs w:val="21"/>
        </w:rPr>
        <w:t> provides the implementation of </w:t>
      </w:r>
      <w:r>
        <w:rPr>
          <w:rFonts w:ascii="Verdana" w:hAnsi="Verdana"/>
          <w:color w:val="808080"/>
          <w:sz w:val="21"/>
          <w:szCs w:val="21"/>
        </w:rPr>
        <w:t>RESTful</w:t>
      </w:r>
      <w:r>
        <w:rPr>
          <w:rFonts w:ascii="Verdana" w:hAnsi="Verdana"/>
          <w:color w:val="313131"/>
          <w:sz w:val="21"/>
          <w:szCs w:val="21"/>
        </w:rPr>
        <w:t> web services</w:t>
      </w:r>
      <w:proofErr w:type="gramStart"/>
      <w:r>
        <w:rPr>
          <w:rFonts w:ascii="Verdana" w:hAnsi="Verdana"/>
          <w:color w:val="313131"/>
          <w:sz w:val="21"/>
          <w:szCs w:val="21"/>
        </w:rPr>
        <w:t>,  JAX</w:t>
      </w:r>
      <w:proofErr w:type="gramEnd"/>
      <w:r>
        <w:rPr>
          <w:rFonts w:ascii="Verdana" w:hAnsi="Verdana"/>
          <w:color w:val="313131"/>
          <w:sz w:val="21"/>
          <w:szCs w:val="21"/>
        </w:rPr>
        <w:t>-RS is a specification for RESTful Web Services with Java and it is given by Sun.  Since it is a specification, other frameworks can be written to implement these specifications, and that includes </w:t>
      </w:r>
      <w:r>
        <w:rPr>
          <w:rStyle w:val="Emphasis"/>
          <w:rFonts w:ascii="Verdana" w:hAnsi="Verdana"/>
          <w:color w:val="FF99CC"/>
          <w:sz w:val="21"/>
          <w:szCs w:val="21"/>
        </w:rPr>
        <w:t>Jersey </w:t>
      </w:r>
      <w:r>
        <w:rPr>
          <w:rFonts w:ascii="Verdana" w:hAnsi="Verdana"/>
          <w:color w:val="313131"/>
          <w:sz w:val="21"/>
          <w:szCs w:val="21"/>
        </w:rPr>
        <w:t>from Oracle, </w:t>
      </w:r>
      <w:r>
        <w:rPr>
          <w:rStyle w:val="Emphasis"/>
          <w:rFonts w:ascii="Verdana" w:hAnsi="Verdana"/>
          <w:color w:val="993366"/>
          <w:sz w:val="21"/>
          <w:szCs w:val="21"/>
        </w:rPr>
        <w:t>Resteasy </w:t>
      </w:r>
      <w:r>
        <w:rPr>
          <w:rFonts w:ascii="Verdana" w:hAnsi="Verdana"/>
          <w:color w:val="313131"/>
          <w:sz w:val="21"/>
          <w:szCs w:val="21"/>
        </w:rPr>
        <w:t>from Jboss, </w:t>
      </w:r>
      <w:proofErr w:type="gramStart"/>
      <w:r>
        <w:rPr>
          <w:rStyle w:val="Emphasis"/>
          <w:rFonts w:ascii="Verdana" w:hAnsi="Verdana"/>
          <w:color w:val="800080"/>
          <w:sz w:val="21"/>
          <w:szCs w:val="21"/>
        </w:rPr>
        <w:t>CXF</w:t>
      </w:r>
      <w:proofErr w:type="gramEnd"/>
      <w:r>
        <w:rPr>
          <w:rStyle w:val="Emphasis"/>
          <w:rFonts w:ascii="Verdana" w:hAnsi="Verdana"/>
          <w:color w:val="313131"/>
          <w:sz w:val="21"/>
          <w:szCs w:val="21"/>
        </w:rPr>
        <w:t> </w:t>
      </w:r>
      <w:r>
        <w:rPr>
          <w:rFonts w:ascii="Verdana" w:hAnsi="Verdana"/>
          <w:color w:val="313131"/>
          <w:sz w:val="21"/>
          <w:szCs w:val="21"/>
        </w:rPr>
        <w:t>from Apache bla bla.</w:t>
      </w:r>
    </w:p>
    <w:p w:rsidR="0026086D" w:rsidRDefault="0026086D" w:rsidP="0026086D">
      <w:pPr>
        <w:shd w:val="clear" w:color="auto" w:fill="FFFFFF"/>
        <w:spacing w:before="100" w:beforeAutospacing="1" w:after="100" w:afterAutospacing="1" w:line="384" w:lineRule="atLeast"/>
        <w:ind w:left="75"/>
        <w:rPr>
          <w:rFonts w:ascii="Verdana" w:hAnsi="Verdana"/>
          <w:color w:val="313131"/>
          <w:sz w:val="21"/>
          <w:szCs w:val="21"/>
        </w:rPr>
      </w:pPr>
      <w:r>
        <w:rPr>
          <w:rFonts w:ascii="Arial" w:hAnsi="Arial" w:cs="Arial"/>
          <w:b/>
          <w:bCs/>
          <w:color w:val="222222"/>
          <w:shd w:val="clear" w:color="auto" w:fill="FFFFFF"/>
        </w:rPr>
        <w:lastRenderedPageBreak/>
        <w:t>Jersey</w:t>
      </w:r>
      <w:r>
        <w:rPr>
          <w:rFonts w:ascii="Arial" w:hAnsi="Arial" w:cs="Arial"/>
          <w:color w:val="222222"/>
          <w:shd w:val="clear" w:color="auto" w:fill="FFFFFF"/>
        </w:rPr>
        <w:t> RESTful Web Services framework is an open source framework for developing RESTful Web Services in Java. It provides support for </w:t>
      </w: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RS</w:t>
      </w:r>
      <w:r>
        <w:rPr>
          <w:rFonts w:ascii="Arial" w:hAnsi="Arial" w:cs="Arial"/>
          <w:color w:val="222222"/>
          <w:shd w:val="clear" w:color="auto" w:fill="FFFFFF"/>
        </w:rPr>
        <w:t> APIs and serves as a </w:t>
      </w:r>
      <w:r>
        <w:rPr>
          <w:rFonts w:ascii="Arial" w:hAnsi="Arial" w:cs="Arial"/>
          <w:b/>
          <w:bCs/>
          <w:color w:val="222222"/>
          <w:shd w:val="clear" w:color="auto" w:fill="FFFFFF"/>
        </w:rPr>
        <w:t>JAX</w:t>
      </w:r>
      <w:r>
        <w:rPr>
          <w:rFonts w:ascii="Arial" w:hAnsi="Arial" w:cs="Arial"/>
          <w:color w:val="222222"/>
          <w:shd w:val="clear" w:color="auto" w:fill="FFFFFF"/>
        </w:rPr>
        <w:t>-</w:t>
      </w:r>
      <w:r>
        <w:rPr>
          <w:rFonts w:ascii="Arial" w:hAnsi="Arial" w:cs="Arial"/>
          <w:b/>
          <w:bCs/>
          <w:color w:val="222222"/>
          <w:shd w:val="clear" w:color="auto" w:fill="FFFFFF"/>
        </w:rPr>
        <w:t>RS</w:t>
      </w:r>
      <w:r>
        <w:rPr>
          <w:rFonts w:ascii="Arial" w:hAnsi="Arial" w:cs="Arial"/>
          <w:color w:val="222222"/>
          <w:shd w:val="clear" w:color="auto" w:fill="FFFFFF"/>
        </w:rPr>
        <w:t> (JSR 311 &amp; JSR 339) Reference Implementation.</w:t>
      </w:r>
    </w:p>
    <w:p w:rsidR="00BD11F8" w:rsidRDefault="00BD11F8" w:rsidP="00BD11F8">
      <w:pPr>
        <w:numPr>
          <w:ilvl w:val="0"/>
          <w:numId w:val="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FF9900"/>
          <w:sz w:val="21"/>
          <w:szCs w:val="21"/>
        </w:rPr>
        <w:t>JAX-WS</w:t>
      </w:r>
      <w:r>
        <w:rPr>
          <w:rFonts w:ascii="Verdana" w:hAnsi="Verdana"/>
          <w:color w:val="313131"/>
          <w:sz w:val="21"/>
          <w:szCs w:val="21"/>
        </w:rPr>
        <w:t>, </w:t>
      </w:r>
      <w:r>
        <w:rPr>
          <w:rFonts w:ascii="Verdana" w:hAnsi="Verdana"/>
          <w:color w:val="3366FF"/>
          <w:sz w:val="21"/>
          <w:szCs w:val="21"/>
        </w:rPr>
        <w:t>Apache Axis2</w:t>
      </w:r>
      <w:r>
        <w:rPr>
          <w:rFonts w:ascii="Verdana" w:hAnsi="Verdana"/>
          <w:color w:val="313131"/>
          <w:sz w:val="21"/>
          <w:szCs w:val="21"/>
        </w:rPr>
        <w:t> provides the implementation for SOAP</w:t>
      </w:r>
    </w:p>
    <w:p w:rsidR="00BD11F8" w:rsidRDefault="00BD11F8" w:rsidP="00BD11F8">
      <w:pPr>
        <w:numPr>
          <w:ilvl w:val="0"/>
          <w:numId w:val="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99CC00"/>
          <w:sz w:val="21"/>
          <w:szCs w:val="21"/>
        </w:rPr>
        <w:t>Apache CXF</w:t>
      </w:r>
      <w:r>
        <w:rPr>
          <w:rFonts w:ascii="Verdana" w:hAnsi="Verdana"/>
          <w:color w:val="313131"/>
          <w:sz w:val="21"/>
          <w:szCs w:val="21"/>
        </w:rPr>
        <w:t> provides implementation for SOAP and RESTful services both.</w:t>
      </w:r>
    </w:p>
    <w:p w:rsidR="00DC0BE4" w:rsidRDefault="00DC0BE4" w:rsidP="00DC0BE4">
      <w:pPr>
        <w:pStyle w:val="Heading1"/>
        <w:rPr>
          <w:color w:val="313131"/>
        </w:rPr>
      </w:pPr>
      <w:proofErr w:type="gramStart"/>
      <w:r>
        <w:t>Differences  between</w:t>
      </w:r>
      <w:proofErr w:type="gramEnd"/>
      <w:r>
        <w:t xml:space="preserve"> JAX-WS Vs JAX-RS</w:t>
      </w:r>
    </w:p>
    <w:p w:rsidR="00EF4B94" w:rsidRDefault="00EF4B94" w:rsidP="00EF4B94">
      <w:pPr>
        <w:shd w:val="clear" w:color="auto" w:fill="FFFFFF"/>
        <w:spacing w:before="100" w:beforeAutospacing="1" w:after="100" w:afterAutospacing="1" w:line="384" w:lineRule="atLeast"/>
        <w:ind w:left="75"/>
        <w:rPr>
          <w:rFonts w:ascii="Verdana" w:hAnsi="Verdana"/>
          <w:color w:val="313131"/>
          <w:sz w:val="21"/>
          <w:szCs w:val="21"/>
        </w:rPr>
      </w:pPr>
      <w:r>
        <w:rPr>
          <w:noProof/>
        </w:rPr>
        <w:drawing>
          <wp:inline distT="0" distB="0" distL="0" distR="0">
            <wp:extent cx="5731510" cy="4303124"/>
            <wp:effectExtent l="19050" t="0" r="2540" b="0"/>
            <wp:docPr id="8" name="Picture 8" descr="Image result for what is the difference between jax-ws and jax-r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what is the difference between jax-ws and jax-rs images"/>
                    <pic:cNvPicPr>
                      <a:picLocks noChangeAspect="1" noChangeArrowheads="1"/>
                    </pic:cNvPicPr>
                  </pic:nvPicPr>
                  <pic:blipFill>
                    <a:blip r:embed="rId11"/>
                    <a:srcRect/>
                    <a:stretch>
                      <a:fillRect/>
                    </a:stretch>
                  </pic:blipFill>
                  <pic:spPr bwMode="auto">
                    <a:xfrm>
                      <a:off x="0" y="0"/>
                      <a:ext cx="5731510" cy="4303124"/>
                    </a:xfrm>
                    <a:prstGeom prst="rect">
                      <a:avLst/>
                    </a:prstGeom>
                    <a:noFill/>
                    <a:ln w="9525">
                      <a:noFill/>
                      <a:miter lim="800000"/>
                      <a:headEnd/>
                      <a:tailEnd/>
                    </a:ln>
                  </pic:spPr>
                </pic:pic>
              </a:graphicData>
            </a:graphic>
          </wp:inline>
        </w:drawing>
      </w:r>
    </w:p>
    <w:p w:rsidR="00CB32A1" w:rsidRDefault="00CB32A1" w:rsidP="00EF4B94">
      <w:p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noProof/>
          <w:color w:val="313131"/>
          <w:sz w:val="21"/>
          <w:szCs w:val="21"/>
        </w:rPr>
        <w:drawing>
          <wp:inline distT="0" distB="0" distL="0" distR="0">
            <wp:extent cx="5731510" cy="1747808"/>
            <wp:effectExtent l="19050" t="0" r="2540" b="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srcRect/>
                    <a:stretch>
                      <a:fillRect/>
                    </a:stretch>
                  </pic:blipFill>
                  <pic:spPr bwMode="auto">
                    <a:xfrm>
                      <a:off x="0" y="0"/>
                      <a:ext cx="5731510" cy="1747808"/>
                    </a:xfrm>
                    <a:prstGeom prst="rect">
                      <a:avLst/>
                    </a:prstGeom>
                    <a:noFill/>
                    <a:ln w="9525">
                      <a:noFill/>
                      <a:miter lim="800000"/>
                      <a:headEnd/>
                      <a:tailEnd/>
                    </a:ln>
                  </pic:spPr>
                </pic:pic>
              </a:graphicData>
            </a:graphic>
          </wp:inline>
        </w:drawing>
      </w:r>
    </w:p>
    <w:p w:rsidR="00004609" w:rsidRDefault="00004609" w:rsidP="00EF4B94">
      <w:pPr>
        <w:shd w:val="clear" w:color="auto" w:fill="FFFFFF"/>
        <w:spacing w:before="100" w:beforeAutospacing="1" w:after="100" w:afterAutospacing="1" w:line="384" w:lineRule="atLeast"/>
        <w:ind w:left="75"/>
        <w:rPr>
          <w:rFonts w:ascii="Verdana" w:hAnsi="Verdana"/>
          <w:color w:val="313131"/>
          <w:sz w:val="21"/>
          <w:szCs w:val="21"/>
        </w:rPr>
      </w:pPr>
    </w:p>
    <w:p w:rsidR="00A710CF" w:rsidRDefault="00A710CF" w:rsidP="00A710CF">
      <w:pPr>
        <w:shd w:val="clear" w:color="auto" w:fill="FFFFFF"/>
        <w:spacing w:before="84" w:after="100" w:afterAutospacing="1" w:line="312" w:lineRule="atLeast"/>
        <w:jc w:val="both"/>
        <w:outlineLvl w:val="0"/>
        <w:rPr>
          <w:rFonts w:ascii="Helvetica" w:eastAsia="Times New Roman" w:hAnsi="Helvetica" w:cs="Helvetica"/>
          <w:color w:val="610B38"/>
          <w:kern w:val="36"/>
          <w:sz w:val="49"/>
          <w:szCs w:val="49"/>
        </w:rPr>
      </w:pPr>
      <w:r w:rsidRPr="00A710CF">
        <w:rPr>
          <w:rFonts w:ascii="Helvetica" w:eastAsia="Times New Roman" w:hAnsi="Helvetica" w:cs="Helvetica"/>
          <w:color w:val="610B38"/>
          <w:kern w:val="36"/>
          <w:sz w:val="49"/>
          <w:szCs w:val="49"/>
        </w:rPr>
        <w:lastRenderedPageBreak/>
        <w:t>SOAP vs REST Web Services</w:t>
      </w:r>
    </w:p>
    <w:p w:rsidR="00490AA0" w:rsidRDefault="00490AA0" w:rsidP="00477782">
      <w:pPr>
        <w:rPr>
          <w:rFonts w:eastAsia="Times New Roman"/>
          <w:kern w:val="36"/>
        </w:rPr>
      </w:pPr>
      <w:r w:rsidRPr="00490AA0">
        <w:rPr>
          <w:rFonts w:eastAsia="Times New Roman"/>
          <w:noProof/>
          <w:kern w:val="36"/>
        </w:rPr>
        <w:drawing>
          <wp:inline distT="0" distB="0" distL="0" distR="0">
            <wp:extent cx="5731510" cy="4060597"/>
            <wp:effectExtent l="19050" t="0" r="2540" b="0"/>
            <wp:docPr id="63" name="Picture 26" descr="Image result for differences between soap and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differences between soap and rest"/>
                    <pic:cNvPicPr>
                      <a:picLocks noChangeAspect="1" noChangeArrowheads="1"/>
                    </pic:cNvPicPr>
                  </pic:nvPicPr>
                  <pic:blipFill>
                    <a:blip r:embed="rId13"/>
                    <a:srcRect/>
                    <a:stretch>
                      <a:fillRect/>
                    </a:stretch>
                  </pic:blipFill>
                  <pic:spPr bwMode="auto">
                    <a:xfrm>
                      <a:off x="0" y="0"/>
                      <a:ext cx="5731510" cy="4060597"/>
                    </a:xfrm>
                    <a:prstGeom prst="rect">
                      <a:avLst/>
                    </a:prstGeom>
                    <a:noFill/>
                    <a:ln w="9525">
                      <a:noFill/>
                      <a:miter lim="800000"/>
                      <a:headEnd/>
                      <a:tailEnd/>
                    </a:ln>
                  </pic:spPr>
                </pic:pic>
              </a:graphicData>
            </a:graphic>
          </wp:inline>
        </w:drawing>
      </w:r>
    </w:p>
    <w:tbl>
      <w:tblPr>
        <w:tblW w:w="1012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714"/>
        <w:gridCol w:w="3814"/>
        <w:gridCol w:w="4596"/>
      </w:tblGrid>
      <w:tr w:rsidR="004C0C00" w:rsidRPr="002617E9" w:rsidTr="00D807C4">
        <w:tc>
          <w:tcPr>
            <w:tcW w:w="0" w:type="auto"/>
            <w:shd w:val="clear" w:color="auto" w:fill="C7CCBE"/>
            <w:tcMar>
              <w:top w:w="201" w:type="dxa"/>
              <w:left w:w="201" w:type="dxa"/>
              <w:bottom w:w="201" w:type="dxa"/>
              <w:right w:w="201" w:type="dxa"/>
            </w:tcMar>
            <w:hideMark/>
          </w:tcPr>
          <w:p w:rsidR="002617E9" w:rsidRPr="002617E9" w:rsidRDefault="002617E9" w:rsidP="002617E9">
            <w:pPr>
              <w:spacing w:after="0" w:line="240" w:lineRule="auto"/>
              <w:rPr>
                <w:rFonts w:ascii="Times New Roman" w:eastAsia="Times New Roman" w:hAnsi="Times New Roman" w:cs="Times New Roman"/>
                <w:b/>
                <w:bCs/>
                <w:color w:val="000000"/>
                <w:sz w:val="18"/>
                <w:szCs w:val="18"/>
              </w:rPr>
            </w:pPr>
            <w:r w:rsidRPr="002617E9">
              <w:rPr>
                <w:rFonts w:ascii="Times New Roman" w:eastAsia="Times New Roman" w:hAnsi="Times New Roman" w:cs="Times New Roman"/>
                <w:b/>
                <w:bCs/>
                <w:color w:val="000000"/>
                <w:sz w:val="18"/>
                <w:szCs w:val="18"/>
              </w:rPr>
              <w:t>No.</w:t>
            </w:r>
          </w:p>
        </w:tc>
        <w:tc>
          <w:tcPr>
            <w:tcW w:w="3814" w:type="dxa"/>
            <w:shd w:val="clear" w:color="auto" w:fill="C7CCBE"/>
            <w:tcMar>
              <w:top w:w="201" w:type="dxa"/>
              <w:left w:w="201" w:type="dxa"/>
              <w:bottom w:w="201" w:type="dxa"/>
              <w:right w:w="201" w:type="dxa"/>
            </w:tcMar>
            <w:hideMark/>
          </w:tcPr>
          <w:p w:rsidR="002617E9" w:rsidRPr="002617E9" w:rsidRDefault="002617E9" w:rsidP="002617E9">
            <w:pPr>
              <w:spacing w:after="0" w:line="240" w:lineRule="auto"/>
              <w:rPr>
                <w:rFonts w:ascii="Times New Roman" w:eastAsia="Times New Roman" w:hAnsi="Times New Roman" w:cs="Times New Roman"/>
                <w:b/>
                <w:bCs/>
                <w:color w:val="000000"/>
                <w:sz w:val="18"/>
                <w:szCs w:val="18"/>
              </w:rPr>
            </w:pPr>
            <w:r w:rsidRPr="002617E9">
              <w:rPr>
                <w:rFonts w:ascii="Times New Roman" w:eastAsia="Times New Roman" w:hAnsi="Times New Roman" w:cs="Times New Roman"/>
                <w:b/>
                <w:bCs/>
                <w:color w:val="000000"/>
                <w:sz w:val="18"/>
                <w:szCs w:val="18"/>
              </w:rPr>
              <w:t>SOAP</w:t>
            </w:r>
          </w:p>
        </w:tc>
        <w:tc>
          <w:tcPr>
            <w:tcW w:w="4596" w:type="dxa"/>
            <w:shd w:val="clear" w:color="auto" w:fill="C7CCBE"/>
            <w:tcMar>
              <w:top w:w="201" w:type="dxa"/>
              <w:left w:w="201" w:type="dxa"/>
              <w:bottom w:w="201" w:type="dxa"/>
              <w:right w:w="201" w:type="dxa"/>
            </w:tcMar>
            <w:hideMark/>
          </w:tcPr>
          <w:p w:rsidR="002617E9" w:rsidRPr="002617E9" w:rsidRDefault="002617E9" w:rsidP="002617E9">
            <w:pPr>
              <w:spacing w:after="0" w:line="240" w:lineRule="auto"/>
              <w:rPr>
                <w:rFonts w:ascii="Times New Roman" w:eastAsia="Times New Roman" w:hAnsi="Times New Roman" w:cs="Times New Roman"/>
                <w:b/>
                <w:bCs/>
                <w:color w:val="000000"/>
                <w:sz w:val="18"/>
                <w:szCs w:val="18"/>
              </w:rPr>
            </w:pPr>
            <w:r w:rsidRPr="002617E9">
              <w:rPr>
                <w:rFonts w:ascii="Times New Roman" w:eastAsia="Times New Roman" w:hAnsi="Times New Roman" w:cs="Times New Roman"/>
                <w:b/>
                <w:bCs/>
                <w:color w:val="000000"/>
                <w:sz w:val="18"/>
                <w:szCs w:val="18"/>
              </w:rPr>
              <w:t>REST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D807C4">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Acronym</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D807C4">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stands for </w:t>
            </w:r>
            <w:r w:rsidRPr="00D96982">
              <w:rPr>
                <w:rFonts w:ascii="Verdana" w:eastAsia="Times New Roman" w:hAnsi="Verdana" w:cs="Times New Roman"/>
                <w:b/>
                <w:bCs/>
                <w:color w:val="000000"/>
                <w:sz w:val="18"/>
                <w:szCs w:val="18"/>
              </w:rPr>
              <w:t>Simple Object Access Protocol</w:t>
            </w:r>
            <w:r w:rsidRPr="002617E9">
              <w:rPr>
                <w:rFonts w:ascii="Verdana" w:eastAsia="Times New Roman" w:hAnsi="Verdana" w:cs="Times New Roman"/>
                <w:color w:val="000000"/>
                <w:sz w:val="18"/>
                <w:szCs w:val="18"/>
              </w:rPr>
              <w:t>.</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D807C4">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stands for </w:t>
            </w:r>
            <w:r w:rsidRPr="00D96982">
              <w:rPr>
                <w:rFonts w:ascii="Verdana" w:eastAsia="Times New Roman" w:hAnsi="Verdana" w:cs="Times New Roman"/>
                <w:b/>
                <w:bCs/>
                <w:color w:val="000000"/>
                <w:sz w:val="18"/>
                <w:szCs w:val="18"/>
              </w:rPr>
              <w:t>REpresentational State Transfer</w:t>
            </w:r>
            <w:r w:rsidRPr="002617E9">
              <w:rPr>
                <w:rFonts w:ascii="Verdana" w:eastAsia="Times New Roman" w:hAnsi="Verdana" w:cs="Times New Roman"/>
                <w:color w:val="000000"/>
                <w:sz w:val="18"/>
                <w:szCs w:val="18"/>
              </w:rPr>
              <w: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architecture</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is a </w:t>
            </w:r>
            <w:r w:rsidRPr="00D96982">
              <w:rPr>
                <w:rFonts w:ascii="Verdana" w:eastAsia="Times New Roman" w:hAnsi="Verdana" w:cs="Times New Roman"/>
                <w:b/>
                <w:bCs/>
                <w:color w:val="000000"/>
                <w:sz w:val="18"/>
                <w:szCs w:val="18"/>
              </w:rPr>
              <w:t>protocol</w:t>
            </w:r>
            <w:r w:rsidRPr="002617E9">
              <w:rPr>
                <w:rFonts w:ascii="Verdana" w:eastAsia="Times New Roman" w:hAnsi="Verdana" w:cs="Times New Roman"/>
                <w:color w:val="000000"/>
                <w:sz w:val="18"/>
                <w:szCs w:val="18"/>
              </w:rPr>
              <w:t>.</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is an </w:t>
            </w:r>
            <w:r w:rsidRPr="00D96982">
              <w:rPr>
                <w:rFonts w:ascii="Verdana" w:eastAsia="Times New Roman" w:hAnsi="Verdana" w:cs="Times New Roman"/>
                <w:b/>
                <w:bCs/>
                <w:color w:val="000000"/>
                <w:sz w:val="18"/>
                <w:szCs w:val="18"/>
              </w:rPr>
              <w:t>architectural style</w:t>
            </w:r>
            <w:r w:rsidRPr="002617E9">
              <w:rPr>
                <w:rFonts w:ascii="Verdana" w:eastAsia="Times New Roman" w:hAnsi="Verdana" w:cs="Times New Roman"/>
                <w:color w:val="000000"/>
                <w:sz w:val="18"/>
                <w:szCs w:val="18"/>
              </w:rPr>
              <w: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usage</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can't use REST</w:t>
            </w:r>
            <w:r w:rsidRPr="002617E9">
              <w:rPr>
                <w:rFonts w:ascii="Verdana" w:eastAsia="Times New Roman" w:hAnsi="Verdana" w:cs="Times New Roman"/>
                <w:color w:val="000000"/>
                <w:sz w:val="18"/>
                <w:szCs w:val="18"/>
              </w:rPr>
              <w:t> because it is a protocol.</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can use SOAP</w:t>
            </w:r>
            <w:r w:rsidRPr="002617E9">
              <w:rPr>
                <w:rFonts w:ascii="Verdana" w:eastAsia="Times New Roman" w:hAnsi="Verdana" w:cs="Times New Roman"/>
                <w:color w:val="000000"/>
                <w:sz w:val="18"/>
                <w:szCs w:val="18"/>
              </w:rPr>
              <w:t> web services because it is a concept and can use any protocol like HTTP, SOAP.</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540E2E">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 xml:space="preserve">In Business logic </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540E2E">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uses services interfaces to expose the business logic</w:t>
            </w:r>
            <w:r w:rsidRPr="002617E9">
              <w:rPr>
                <w:rFonts w:ascii="Verdana" w:eastAsia="Times New Roman" w:hAnsi="Verdana" w:cs="Times New Roman"/>
                <w:color w:val="000000"/>
                <w:sz w:val="18"/>
                <w:szCs w:val="18"/>
              </w:rPr>
              <w:t>.</w:t>
            </w:r>
            <w:r>
              <w:rPr>
                <w:rFonts w:ascii="Verdana" w:eastAsia="Times New Roman" w:hAnsi="Verdana" w:cs="Times New Roman"/>
                <w:color w:val="000000"/>
                <w:sz w:val="18"/>
                <w:szCs w:val="18"/>
              </w:rPr>
              <w:t xml:space="preserve">  </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uses URI to expose business logic</w:t>
            </w:r>
            <w:r w:rsidRPr="002617E9">
              <w:rPr>
                <w:rFonts w:ascii="Verdana" w:eastAsia="Times New Roman" w:hAnsi="Verdana" w:cs="Times New Roman"/>
                <w:color w:val="000000"/>
                <w:sz w:val="18"/>
                <w:szCs w:val="18"/>
              </w:rPr>
              <w: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external calls</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2617E9">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Invokes services by calling RPC methods</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2617E9">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Simply call services via URL path</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lastRenderedPageBreak/>
              <w:t>Transport</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D807C4">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Transport over HTTP, Also uses other protocols such as FTP</w:t>
            </w:r>
            <w:proofErr w:type="gramStart"/>
            <w:r>
              <w:rPr>
                <w:rFonts w:ascii="Verdana" w:eastAsia="Times New Roman" w:hAnsi="Verdana" w:cs="Times New Roman"/>
                <w:b/>
                <w:bCs/>
                <w:color w:val="000000"/>
                <w:sz w:val="18"/>
                <w:szCs w:val="18"/>
              </w:rPr>
              <w:t>,MIME,JMS</w:t>
            </w:r>
            <w:proofErr w:type="gramEnd"/>
            <w:r>
              <w:rPr>
                <w:rFonts w:ascii="Verdana" w:eastAsia="Times New Roman" w:hAnsi="Verdana" w:cs="Times New Roman"/>
                <w:b/>
                <w:bCs/>
                <w:color w:val="000000"/>
                <w:sz w:val="18"/>
                <w:szCs w:val="18"/>
              </w:rPr>
              <w:t>, etc...</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D96982" w:rsidRDefault="00D807C4" w:rsidP="002617E9">
            <w:pPr>
              <w:spacing w:after="0" w:line="385" w:lineRule="atLeast"/>
              <w:ind w:left="335"/>
              <w:jc w:val="both"/>
              <w:rPr>
                <w:rFonts w:ascii="Verdana" w:eastAsia="Times New Roman" w:hAnsi="Verdana" w:cs="Times New Roman"/>
                <w:b/>
                <w:bCs/>
                <w:color w:val="000000"/>
                <w:sz w:val="18"/>
                <w:szCs w:val="18"/>
              </w:rPr>
            </w:pPr>
            <w:r>
              <w:rPr>
                <w:rFonts w:ascii="Verdana" w:eastAsia="Times New Roman" w:hAnsi="Verdana" w:cs="Times New Roman"/>
                <w:b/>
                <w:bCs/>
                <w:color w:val="000000"/>
                <w:sz w:val="18"/>
                <w:szCs w:val="18"/>
              </w:rPr>
              <w:t>Transport is over HTTP only.</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Api</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D96982">
              <w:rPr>
                <w:rFonts w:ascii="Verdana" w:eastAsia="Times New Roman" w:hAnsi="Verdana" w:cs="Times New Roman"/>
                <w:b/>
                <w:bCs/>
                <w:color w:val="000000"/>
                <w:sz w:val="18"/>
                <w:szCs w:val="18"/>
              </w:rPr>
              <w:t>JAX-WS</w:t>
            </w:r>
            <w:r w:rsidRPr="002617E9">
              <w:rPr>
                <w:rFonts w:ascii="Verdana" w:eastAsia="Times New Roman" w:hAnsi="Verdana" w:cs="Times New Roman"/>
                <w:color w:val="000000"/>
                <w:sz w:val="18"/>
                <w:szCs w:val="18"/>
              </w:rPr>
              <w:t> is the java API for SOAP web services.</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D96982">
              <w:rPr>
                <w:rFonts w:ascii="Verdana" w:eastAsia="Times New Roman" w:hAnsi="Verdana" w:cs="Times New Roman"/>
                <w:b/>
                <w:bCs/>
                <w:color w:val="000000"/>
                <w:sz w:val="18"/>
                <w:szCs w:val="18"/>
              </w:rPr>
              <w:t>JAX-RS</w:t>
            </w:r>
            <w:r w:rsidRPr="002617E9">
              <w:rPr>
                <w:rFonts w:ascii="Verdana" w:eastAsia="Times New Roman" w:hAnsi="Verdana" w:cs="Times New Roman"/>
                <w:color w:val="000000"/>
                <w:sz w:val="18"/>
                <w:szCs w:val="18"/>
              </w:rPr>
              <w:t> is the java API for RESTful web services.</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standards</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defines standards </w:t>
            </w:r>
            <w:r w:rsidRPr="002617E9">
              <w:rPr>
                <w:rFonts w:ascii="Verdana" w:eastAsia="Times New Roman" w:hAnsi="Verdana" w:cs="Times New Roman"/>
                <w:color w:val="000000"/>
                <w:sz w:val="18"/>
                <w:szCs w:val="18"/>
              </w:rPr>
              <w:t>to be strictly followed.</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does not define too much standards like SOAP.</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Resource requirement</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requires more bandwidth</w:t>
            </w:r>
            <w:r w:rsidRPr="002617E9">
              <w:rPr>
                <w:rFonts w:ascii="Verdana" w:eastAsia="Times New Roman" w:hAnsi="Verdana" w:cs="Times New Roman"/>
                <w:color w:val="000000"/>
                <w:sz w:val="18"/>
                <w:szCs w:val="18"/>
              </w:rPr>
              <w:t> and resource than REST.</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requires less bandwidth</w:t>
            </w:r>
            <w:r w:rsidRPr="002617E9">
              <w:rPr>
                <w:rFonts w:ascii="Verdana" w:eastAsia="Times New Roman" w:hAnsi="Verdana" w:cs="Times New Roman"/>
                <w:color w:val="000000"/>
                <w:sz w:val="18"/>
                <w:szCs w:val="18"/>
              </w:rPr>
              <w:t> and resource than SOAP.</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Security</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defines its own security</w:t>
            </w:r>
            <w:r w:rsidRPr="002617E9">
              <w:rPr>
                <w:rFonts w:ascii="Verdana" w:eastAsia="Times New Roman" w:hAnsi="Verdana" w:cs="Times New Roman"/>
                <w:color w:val="000000"/>
                <w:sz w:val="18"/>
                <w:szCs w:val="18"/>
              </w:rPr>
              <w:t>.</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proofErr w:type="gramStart"/>
            <w:r w:rsidRPr="002617E9">
              <w:rPr>
                <w:rFonts w:ascii="Verdana" w:eastAsia="Times New Roman" w:hAnsi="Verdana" w:cs="Times New Roman"/>
                <w:color w:val="000000"/>
                <w:sz w:val="18"/>
                <w:szCs w:val="18"/>
              </w:rPr>
              <w:t>RESTful web services </w:t>
            </w:r>
            <w:r w:rsidRPr="00D96982">
              <w:rPr>
                <w:rFonts w:ascii="Verdana" w:eastAsia="Times New Roman" w:hAnsi="Verdana" w:cs="Times New Roman"/>
                <w:b/>
                <w:bCs/>
                <w:color w:val="000000"/>
                <w:sz w:val="18"/>
                <w:szCs w:val="18"/>
              </w:rPr>
              <w:t>inherits</w:t>
            </w:r>
            <w:proofErr w:type="gramEnd"/>
            <w:r w:rsidRPr="00D96982">
              <w:rPr>
                <w:rFonts w:ascii="Verdana" w:eastAsia="Times New Roman" w:hAnsi="Verdana" w:cs="Times New Roman"/>
                <w:b/>
                <w:bCs/>
                <w:color w:val="000000"/>
                <w:sz w:val="18"/>
                <w:szCs w:val="18"/>
              </w:rPr>
              <w:t xml:space="preserve"> security measures</w:t>
            </w:r>
            <w:r w:rsidRPr="002617E9">
              <w:rPr>
                <w:rFonts w:ascii="Verdana" w:eastAsia="Times New Roman" w:hAnsi="Verdana" w:cs="Times New Roman"/>
                <w:color w:val="000000"/>
                <w:sz w:val="18"/>
                <w:szCs w:val="18"/>
              </w:rPr>
              <w:t> from the underlying transport.</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dataformat</w:t>
            </w:r>
          </w:p>
        </w:tc>
        <w:tc>
          <w:tcPr>
            <w:tcW w:w="3814"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w:t>
            </w:r>
            <w:r w:rsidRPr="00D96982">
              <w:rPr>
                <w:rFonts w:ascii="Verdana" w:eastAsia="Times New Roman" w:hAnsi="Verdana" w:cs="Times New Roman"/>
                <w:b/>
                <w:bCs/>
                <w:color w:val="000000"/>
                <w:sz w:val="18"/>
                <w:szCs w:val="18"/>
              </w:rPr>
              <w:t>permits XML</w:t>
            </w:r>
            <w:r w:rsidRPr="002617E9">
              <w:rPr>
                <w:rFonts w:ascii="Verdana" w:eastAsia="Times New Roman" w:hAnsi="Verdana" w:cs="Times New Roman"/>
                <w:color w:val="000000"/>
                <w:sz w:val="18"/>
                <w:szCs w:val="18"/>
              </w:rPr>
              <w:t> data format only.</w:t>
            </w:r>
          </w:p>
        </w:tc>
        <w:tc>
          <w:tcPr>
            <w:tcW w:w="4596" w:type="dxa"/>
            <w:tcBorders>
              <w:top w:val="single" w:sz="6" w:space="0" w:color="C7CCBE"/>
              <w:left w:val="single" w:sz="6" w:space="0" w:color="C7CCBE"/>
              <w:bottom w:val="single" w:sz="6" w:space="0" w:color="C7CCBE"/>
              <w:right w:val="single" w:sz="6" w:space="0" w:color="C7CCBE"/>
            </w:tcBorders>
            <w:shd w:val="clear" w:color="auto" w:fill="FFFFFF"/>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permits different</w:t>
            </w:r>
            <w:r w:rsidRPr="002617E9">
              <w:rPr>
                <w:rFonts w:ascii="Verdana" w:eastAsia="Times New Roman" w:hAnsi="Verdana" w:cs="Times New Roman"/>
                <w:color w:val="000000"/>
                <w:sz w:val="18"/>
                <w:szCs w:val="18"/>
              </w:rPr>
              <w:t> data format such as Plain text, HTML, XML, JSON etc.</w:t>
            </w:r>
          </w:p>
        </w:tc>
      </w:tr>
      <w:tr w:rsidR="00D807C4" w:rsidRPr="002617E9" w:rsidTr="00D807C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Pr>
                <w:rFonts w:ascii="Verdana" w:eastAsia="Times New Roman" w:hAnsi="Verdana" w:cs="Times New Roman"/>
                <w:color w:val="000000"/>
                <w:sz w:val="18"/>
                <w:szCs w:val="18"/>
              </w:rPr>
              <w:t>Preferable</w:t>
            </w:r>
          </w:p>
        </w:tc>
        <w:tc>
          <w:tcPr>
            <w:tcW w:w="3814"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SOAP is </w:t>
            </w:r>
            <w:r w:rsidRPr="00D96982">
              <w:rPr>
                <w:rFonts w:ascii="Verdana" w:eastAsia="Times New Roman" w:hAnsi="Verdana" w:cs="Times New Roman"/>
                <w:b/>
                <w:bCs/>
                <w:color w:val="000000"/>
                <w:sz w:val="18"/>
                <w:szCs w:val="18"/>
              </w:rPr>
              <w:t>less preferred</w:t>
            </w:r>
            <w:r w:rsidRPr="002617E9">
              <w:rPr>
                <w:rFonts w:ascii="Verdana" w:eastAsia="Times New Roman" w:hAnsi="Verdana" w:cs="Times New Roman"/>
                <w:color w:val="000000"/>
                <w:sz w:val="18"/>
                <w:szCs w:val="18"/>
              </w:rPr>
              <w:t> than REST.</w:t>
            </w:r>
          </w:p>
        </w:tc>
        <w:tc>
          <w:tcPr>
            <w:tcW w:w="4596" w:type="dxa"/>
            <w:tcBorders>
              <w:top w:val="single" w:sz="6" w:space="0" w:color="C7CCBE"/>
              <w:left w:val="single" w:sz="6" w:space="0" w:color="C7CCBE"/>
              <w:bottom w:val="single" w:sz="6" w:space="0" w:color="C7CCBE"/>
              <w:right w:val="single" w:sz="6" w:space="0" w:color="C7CCBE"/>
            </w:tcBorders>
            <w:shd w:val="clear" w:color="auto" w:fill="EFF1EB"/>
            <w:tcMar>
              <w:top w:w="134" w:type="dxa"/>
              <w:left w:w="134" w:type="dxa"/>
              <w:bottom w:w="134" w:type="dxa"/>
              <w:right w:w="134" w:type="dxa"/>
            </w:tcMar>
            <w:hideMark/>
          </w:tcPr>
          <w:p w:rsidR="00D807C4" w:rsidRPr="002617E9" w:rsidRDefault="00D807C4" w:rsidP="002617E9">
            <w:pPr>
              <w:spacing w:after="0" w:line="385" w:lineRule="atLeast"/>
              <w:ind w:left="335"/>
              <w:jc w:val="both"/>
              <w:rPr>
                <w:rFonts w:ascii="Verdana" w:eastAsia="Times New Roman" w:hAnsi="Verdana" w:cs="Times New Roman"/>
                <w:color w:val="000000"/>
                <w:sz w:val="18"/>
                <w:szCs w:val="18"/>
              </w:rPr>
            </w:pPr>
            <w:r w:rsidRPr="002617E9">
              <w:rPr>
                <w:rFonts w:ascii="Verdana" w:eastAsia="Times New Roman" w:hAnsi="Verdana" w:cs="Times New Roman"/>
                <w:color w:val="000000"/>
                <w:sz w:val="18"/>
                <w:szCs w:val="18"/>
              </w:rPr>
              <w:t>REST </w:t>
            </w:r>
            <w:r w:rsidRPr="00D96982">
              <w:rPr>
                <w:rFonts w:ascii="Verdana" w:eastAsia="Times New Roman" w:hAnsi="Verdana" w:cs="Times New Roman"/>
                <w:b/>
                <w:bCs/>
                <w:color w:val="000000"/>
                <w:sz w:val="18"/>
                <w:szCs w:val="18"/>
              </w:rPr>
              <w:t>more preferred</w:t>
            </w:r>
            <w:r w:rsidRPr="002617E9">
              <w:rPr>
                <w:rFonts w:ascii="Verdana" w:eastAsia="Times New Roman" w:hAnsi="Verdana" w:cs="Times New Roman"/>
                <w:color w:val="000000"/>
                <w:sz w:val="18"/>
                <w:szCs w:val="18"/>
              </w:rPr>
              <w:t> than SOAP.</w:t>
            </w:r>
          </w:p>
        </w:tc>
      </w:tr>
    </w:tbl>
    <w:p w:rsidR="002617E9" w:rsidRPr="00A710CF" w:rsidRDefault="003735B9" w:rsidP="00A710CF">
      <w:pPr>
        <w:shd w:val="clear" w:color="auto" w:fill="FFFFFF"/>
        <w:spacing w:before="84" w:after="100" w:afterAutospacing="1" w:line="312" w:lineRule="atLeast"/>
        <w:jc w:val="both"/>
        <w:outlineLvl w:val="0"/>
        <w:rPr>
          <w:rFonts w:ascii="Helvetica" w:eastAsia="Times New Roman" w:hAnsi="Helvetica" w:cs="Helvetica"/>
          <w:color w:val="610B38"/>
          <w:kern w:val="36"/>
          <w:sz w:val="49"/>
          <w:szCs w:val="49"/>
        </w:rPr>
      </w:pPr>
      <w:r>
        <w:rPr>
          <w:rFonts w:ascii="Helvetica" w:eastAsia="Times New Roman" w:hAnsi="Helvetica" w:cs="Helvetica"/>
          <w:noProof/>
          <w:color w:val="610B38"/>
          <w:kern w:val="36"/>
          <w:sz w:val="49"/>
          <w:szCs w:val="49"/>
        </w:rPr>
        <w:lastRenderedPageBreak/>
        <w:drawing>
          <wp:inline distT="0" distB="0" distL="0" distR="0">
            <wp:extent cx="5731510" cy="7638685"/>
            <wp:effectExtent l="19050" t="0" r="2540" b="0"/>
            <wp:docPr id="84" name="Picture 29" descr="C:\Users\RJ\Pictures\Camera Roll\SHAREit\Picture\spring-restful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J\Pictures\Camera Roll\SHAREit\Picture\spring-restful_1.jpg"/>
                    <pic:cNvPicPr>
                      <a:picLocks noChangeAspect="1" noChangeArrowheads="1"/>
                    </pic:cNvPicPr>
                  </pic:nvPicPr>
                  <pic:blipFill>
                    <a:blip r:embed="rId14"/>
                    <a:srcRect/>
                    <a:stretch>
                      <a:fillRect/>
                    </a:stretch>
                  </pic:blipFill>
                  <pic:spPr bwMode="auto">
                    <a:xfrm>
                      <a:off x="0" y="0"/>
                      <a:ext cx="5731510" cy="7638685"/>
                    </a:xfrm>
                    <a:prstGeom prst="rect">
                      <a:avLst/>
                    </a:prstGeom>
                    <a:noFill/>
                    <a:ln w="9525">
                      <a:noFill/>
                      <a:miter lim="800000"/>
                      <a:headEnd/>
                      <a:tailEnd/>
                    </a:ln>
                  </pic:spPr>
                </pic:pic>
              </a:graphicData>
            </a:graphic>
          </wp:inline>
        </w:drawing>
      </w:r>
    </w:p>
    <w:p w:rsidR="00A710CF" w:rsidRDefault="00A710CF" w:rsidP="00EF4B94">
      <w:pPr>
        <w:shd w:val="clear" w:color="auto" w:fill="FFFFFF"/>
        <w:spacing w:before="100" w:beforeAutospacing="1" w:after="100" w:afterAutospacing="1" w:line="384" w:lineRule="atLeast"/>
        <w:ind w:left="75"/>
        <w:rPr>
          <w:rFonts w:ascii="Verdana" w:hAnsi="Verdana"/>
          <w:color w:val="313131"/>
          <w:sz w:val="21"/>
          <w:szCs w:val="21"/>
        </w:rPr>
      </w:pPr>
    </w:p>
    <w:p w:rsidR="00BD11F8" w:rsidRDefault="00BD11F8" w:rsidP="00BD11F8">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lastRenderedPageBreak/>
        <w:t>RESTful</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What ever the data/response we will get from the server is known as </w:t>
      </w:r>
      <w:r>
        <w:rPr>
          <w:rStyle w:val="Strong"/>
          <w:rFonts w:ascii="Verdana" w:hAnsi="Verdana"/>
          <w:i/>
          <w:iCs/>
          <w:color w:val="800000"/>
          <w:sz w:val="23"/>
          <w:szCs w:val="23"/>
        </w:rPr>
        <w:t>Resource</w:t>
      </w:r>
      <w:r>
        <w:rPr>
          <w:rStyle w:val="Emphasis"/>
          <w:rFonts w:ascii="Verdana" w:hAnsi="Verdana"/>
          <w:color w:val="800000"/>
          <w:sz w:val="23"/>
          <w:szCs w:val="23"/>
        </w:rPr>
        <w:t> </w:t>
      </w:r>
      <w:r>
        <w:rPr>
          <w:rFonts w:ascii="Verdana" w:hAnsi="Verdana"/>
          <w:color w:val="000000"/>
          <w:sz w:val="23"/>
          <w:szCs w:val="23"/>
        </w:rPr>
        <w:t xml:space="preserve">[remember this point], </w:t>
      </w:r>
      <w:proofErr w:type="gramStart"/>
      <w:r>
        <w:rPr>
          <w:rFonts w:ascii="Verdana" w:hAnsi="Verdana"/>
          <w:color w:val="000000"/>
          <w:sz w:val="23"/>
          <w:szCs w:val="23"/>
        </w:rPr>
        <w:t>Each</w:t>
      </w:r>
      <w:proofErr w:type="gramEnd"/>
      <w:r>
        <w:rPr>
          <w:rFonts w:ascii="Verdana" w:hAnsi="Verdana"/>
          <w:color w:val="000000"/>
          <w:sz w:val="23"/>
          <w:szCs w:val="23"/>
        </w:rPr>
        <w:t xml:space="preserve"> resource can be accessed by its URI’s.  We can get the resource from RESTful service in </w:t>
      </w:r>
      <w:r>
        <w:rPr>
          <w:rFonts w:ascii="Verdana" w:hAnsi="Verdana"/>
          <w:color w:val="008000"/>
          <w:sz w:val="23"/>
          <w:szCs w:val="23"/>
        </w:rPr>
        <w:t>different</w:t>
      </w:r>
      <w:r>
        <w:rPr>
          <w:rFonts w:ascii="Verdana" w:hAnsi="Verdana"/>
          <w:color w:val="000000"/>
          <w:sz w:val="23"/>
          <w:szCs w:val="23"/>
        </w:rPr>
        <w:t>formats like, </w:t>
      </w:r>
      <w:r>
        <w:rPr>
          <w:rStyle w:val="Emphasis"/>
          <w:rFonts w:ascii="Verdana" w:hAnsi="Verdana"/>
          <w:color w:val="000000"/>
          <w:sz w:val="23"/>
          <w:szCs w:val="23"/>
        </w:rPr>
        <w:t>HTML</w:t>
      </w:r>
      <w:r>
        <w:rPr>
          <w:rFonts w:ascii="Verdana" w:hAnsi="Verdana"/>
          <w:color w:val="000000"/>
          <w:sz w:val="23"/>
          <w:szCs w:val="23"/>
        </w:rPr>
        <w:t>,</w:t>
      </w:r>
      <w:r>
        <w:rPr>
          <w:rStyle w:val="Emphasis"/>
          <w:rFonts w:ascii="Verdana" w:hAnsi="Verdana"/>
          <w:color w:val="000000"/>
          <w:sz w:val="23"/>
          <w:szCs w:val="23"/>
        </w:rPr>
        <w:t>XML</w:t>
      </w:r>
      <w:r>
        <w:rPr>
          <w:rFonts w:ascii="Verdana" w:hAnsi="Verdana"/>
          <w:color w:val="000000"/>
          <w:sz w:val="23"/>
          <w:szCs w:val="23"/>
        </w:rPr>
        <w:t>,</w:t>
      </w:r>
      <w:r>
        <w:rPr>
          <w:rStyle w:val="Emphasis"/>
          <w:rFonts w:ascii="Verdana" w:hAnsi="Verdana"/>
          <w:color w:val="000000"/>
          <w:sz w:val="23"/>
          <w:szCs w:val="23"/>
        </w:rPr>
        <w:t>JSON</w:t>
      </w:r>
      <w:r>
        <w:rPr>
          <w:rFonts w:ascii="Verdana" w:hAnsi="Verdana"/>
          <w:color w:val="000000"/>
          <w:sz w:val="23"/>
          <w:szCs w:val="23"/>
        </w:rPr>
        <w:t>,</w:t>
      </w:r>
      <w:r>
        <w:rPr>
          <w:rStyle w:val="Emphasis"/>
          <w:rFonts w:ascii="Verdana" w:hAnsi="Verdana"/>
          <w:color w:val="000000"/>
          <w:sz w:val="23"/>
          <w:szCs w:val="23"/>
        </w:rPr>
        <w:t>TEXT</w:t>
      </w:r>
      <w:r>
        <w:rPr>
          <w:rFonts w:ascii="Verdana" w:hAnsi="Verdana"/>
          <w:color w:val="000000"/>
          <w:sz w:val="23"/>
          <w:szCs w:val="23"/>
        </w:rPr>
        <w:t>,</w:t>
      </w:r>
      <w:r>
        <w:rPr>
          <w:rStyle w:val="Emphasis"/>
          <w:rFonts w:ascii="Verdana" w:hAnsi="Verdana"/>
          <w:color w:val="000000"/>
          <w:sz w:val="23"/>
          <w:szCs w:val="23"/>
        </w:rPr>
        <w:t>PDF</w:t>
      </w:r>
      <w:r>
        <w:rPr>
          <w:rFonts w:ascii="Verdana" w:hAnsi="Verdana"/>
          <w:color w:val="000000"/>
          <w:sz w:val="23"/>
          <w:szCs w:val="23"/>
        </w:rPr>
        <w:t> and in the </w:t>
      </w:r>
      <w:r>
        <w:rPr>
          <w:rStyle w:val="Emphasis"/>
          <w:rFonts w:ascii="Verdana" w:hAnsi="Verdana"/>
          <w:color w:val="000000"/>
          <w:sz w:val="23"/>
          <w:szCs w:val="23"/>
        </w:rPr>
        <w:t>Image</w:t>
      </w:r>
      <w:r>
        <w:rPr>
          <w:rFonts w:ascii="Verdana" w:hAnsi="Verdana"/>
          <w:color w:val="000000"/>
          <w:sz w:val="23"/>
          <w:szCs w:val="23"/>
        </w:rPr>
        <w:t> formats as well, but in </w:t>
      </w:r>
      <w:r>
        <w:rPr>
          <w:rFonts w:ascii="Verdana" w:hAnsi="Verdana"/>
          <w:color w:val="FF00FF"/>
          <w:sz w:val="23"/>
          <w:szCs w:val="23"/>
        </w:rPr>
        <w:t>real time</w:t>
      </w:r>
      <w:r>
        <w:rPr>
          <w:rFonts w:ascii="Verdana" w:hAnsi="Verdana"/>
          <w:color w:val="000000"/>
          <w:sz w:val="23"/>
          <w:szCs w:val="23"/>
        </w:rPr>
        <w:t> we mainly we will prefer </w:t>
      </w:r>
      <w:r>
        <w:rPr>
          <w:rStyle w:val="Emphasis"/>
          <w:rFonts w:ascii="Verdana" w:hAnsi="Verdana"/>
          <w:color w:val="000000"/>
          <w:sz w:val="23"/>
          <w:szCs w:val="23"/>
        </w:rPr>
        <w:t>JSON</w:t>
      </w:r>
      <w:r>
        <w:rPr>
          <w:rFonts w:ascii="Verdana" w:hAnsi="Verdana"/>
          <w:color w:val="000000"/>
          <w:sz w:val="23"/>
          <w:szCs w:val="23"/>
        </w:rPr>
        <w:t>.  </w:t>
      </w:r>
      <w:proofErr w:type="gramStart"/>
      <w:r>
        <w:rPr>
          <w:rFonts w:ascii="Verdana" w:hAnsi="Verdana"/>
          <w:color w:val="000000"/>
          <w:sz w:val="23"/>
          <w:szCs w:val="23"/>
        </w:rPr>
        <w:t>REST guidelines always talks</w:t>
      </w:r>
      <w:proofErr w:type="gramEnd"/>
      <w:r>
        <w:rPr>
          <w:rFonts w:ascii="Verdana" w:hAnsi="Verdana"/>
          <w:color w:val="000000"/>
          <w:sz w:val="23"/>
          <w:szCs w:val="23"/>
        </w:rPr>
        <w:t xml:space="preserve"> about stateless communication between </w:t>
      </w:r>
      <w:r>
        <w:rPr>
          <w:rFonts w:ascii="Verdana" w:hAnsi="Verdana"/>
          <w:color w:val="808000"/>
          <w:sz w:val="23"/>
          <w:szCs w:val="23"/>
        </w:rPr>
        <w:t>client</w:t>
      </w:r>
      <w:r>
        <w:rPr>
          <w:rFonts w:ascii="Verdana" w:hAnsi="Verdana"/>
          <w:color w:val="000000"/>
          <w:sz w:val="23"/>
          <w:szCs w:val="23"/>
        </w:rPr>
        <w:t> and the </w:t>
      </w:r>
      <w:r>
        <w:rPr>
          <w:rFonts w:ascii="Verdana" w:hAnsi="Verdana"/>
          <w:color w:val="333399"/>
          <w:sz w:val="23"/>
          <w:szCs w:val="23"/>
        </w:rPr>
        <w:t>Server</w:t>
      </w:r>
      <w:r>
        <w:rPr>
          <w:rFonts w:ascii="Verdana" w:hAnsi="Verdana"/>
          <w:color w:val="000000"/>
          <w:sz w:val="23"/>
          <w:szCs w:val="23"/>
        </w:rPr>
        <w:t>.  Stateless means, every single request from client to server will be considered as a fresh request. Because of this reason REST always prefers to choose </w:t>
      </w:r>
      <w:r>
        <w:rPr>
          <w:rFonts w:ascii="Verdana" w:hAnsi="Verdana"/>
          <w:color w:val="99CC00"/>
          <w:sz w:val="23"/>
          <w:szCs w:val="23"/>
        </w:rPr>
        <w:t>HTTP</w:t>
      </w:r>
      <w:r>
        <w:rPr>
          <w:rFonts w:ascii="Verdana" w:hAnsi="Verdana"/>
          <w:color w:val="000000"/>
          <w:sz w:val="23"/>
          <w:szCs w:val="23"/>
        </w:rPr>
        <w:t> as it a stateless protocol.</w:t>
      </w:r>
    </w:p>
    <w:p w:rsidR="002E38BC" w:rsidRDefault="002E38BC" w:rsidP="002E38BC">
      <w:pPr>
        <w:pStyle w:val="NormalWeb"/>
        <w:shd w:val="clear" w:color="auto" w:fill="FFFFFF"/>
        <w:spacing w:before="0" w:beforeAutospacing="0" w:after="240" w:afterAutospacing="0"/>
        <w:rPr>
          <w:rFonts w:ascii="Helvetica W01" w:hAnsi="Helvetica W01"/>
          <w:color w:val="444444"/>
          <w:sz w:val="21"/>
          <w:szCs w:val="21"/>
        </w:rPr>
      </w:pPr>
      <w:r>
        <w:rPr>
          <w:rFonts w:ascii="Helvetica W01" w:hAnsi="Helvetica W01"/>
          <w:color w:val="444444"/>
          <w:sz w:val="21"/>
          <w:szCs w:val="21"/>
        </w:rPr>
        <w:t>In stateless protocol there is no record of the state is saved at server end.Client send request to the server and server response back according to current state. A stateless server does not keeps state between connections.So</w:t>
      </w:r>
      <w:proofErr w:type="gramStart"/>
      <w:r>
        <w:rPr>
          <w:rFonts w:ascii="Helvetica W01" w:hAnsi="Helvetica W01"/>
          <w:color w:val="444444"/>
          <w:sz w:val="21"/>
          <w:szCs w:val="21"/>
        </w:rPr>
        <w:t>,When</w:t>
      </w:r>
      <w:proofErr w:type="gramEnd"/>
      <w:r>
        <w:rPr>
          <w:rFonts w:ascii="Helvetica W01" w:hAnsi="Helvetica W01"/>
          <w:color w:val="444444"/>
          <w:sz w:val="21"/>
          <w:szCs w:val="21"/>
        </w:rPr>
        <w:t xml:space="preserve"> you send a request to a stateless server, it does not create any objects that track information regarding your requests. </w:t>
      </w:r>
      <w:proofErr w:type="gramStart"/>
      <w:r>
        <w:rPr>
          <w:rFonts w:ascii="Helvetica W01" w:hAnsi="Helvetica W01"/>
          <w:color w:val="444444"/>
          <w:sz w:val="21"/>
          <w:szCs w:val="21"/>
        </w:rPr>
        <w:t>ex.UDP ,</w:t>
      </w:r>
      <w:proofErr w:type="gramEnd"/>
      <w:r>
        <w:rPr>
          <w:rFonts w:ascii="Helvetica W01" w:hAnsi="Helvetica W01"/>
          <w:color w:val="444444"/>
          <w:sz w:val="21"/>
          <w:szCs w:val="21"/>
        </w:rPr>
        <w:t xml:space="preserve"> HTTP etc.</w:t>
      </w:r>
    </w:p>
    <w:p w:rsidR="002E38BC" w:rsidRDefault="002E38BC" w:rsidP="002E38BC">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On the other hand in statefull protocol there is tight dependency between client and </w:t>
      </w:r>
      <w:proofErr w:type="gramStart"/>
      <w:r>
        <w:rPr>
          <w:rFonts w:ascii="Helvetica W01" w:hAnsi="Helvetica W01"/>
          <w:color w:val="444444"/>
          <w:sz w:val="21"/>
          <w:szCs w:val="21"/>
        </w:rPr>
        <w:t>server .</w:t>
      </w:r>
      <w:proofErr w:type="gramEnd"/>
      <w:r>
        <w:rPr>
          <w:rFonts w:ascii="Helvetica W01" w:hAnsi="Helvetica W01"/>
          <w:color w:val="444444"/>
          <w:sz w:val="21"/>
          <w:szCs w:val="21"/>
        </w:rPr>
        <w:t xml:space="preserve"> If client send a request to the server then it expects some kind of response, if it does not get any responce then resend request.A stateful server keeps state of connections. </w:t>
      </w:r>
      <w:proofErr w:type="gramStart"/>
      <w:r>
        <w:rPr>
          <w:rFonts w:ascii="Helvetica W01" w:hAnsi="Helvetica W01"/>
          <w:color w:val="444444"/>
          <w:sz w:val="21"/>
          <w:szCs w:val="21"/>
        </w:rPr>
        <w:t>ex.FTP ,</w:t>
      </w:r>
      <w:proofErr w:type="gramEnd"/>
      <w:r>
        <w:rPr>
          <w:rFonts w:ascii="Helvetica W01" w:hAnsi="Helvetica W01"/>
          <w:color w:val="444444"/>
          <w:sz w:val="21"/>
          <w:szCs w:val="21"/>
        </w:rPr>
        <w:t xml:space="preserve"> Talnet.</w:t>
      </w:r>
    </w:p>
    <w:p w:rsidR="002E38BC" w:rsidRDefault="002E38BC" w:rsidP="002E38BC">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Even you can force to make stateless behave like stateful if need by keep data using </w:t>
      </w:r>
      <w:proofErr w:type="gramStart"/>
      <w:r>
        <w:rPr>
          <w:rFonts w:ascii="Helvetica W01" w:hAnsi="Helvetica W01"/>
          <w:color w:val="444444"/>
          <w:sz w:val="21"/>
          <w:szCs w:val="21"/>
        </w:rPr>
        <w:t>session ,</w:t>
      </w:r>
      <w:proofErr w:type="gramEnd"/>
      <w:r>
        <w:rPr>
          <w:rFonts w:ascii="Helvetica W01" w:hAnsi="Helvetica W01"/>
          <w:color w:val="444444"/>
          <w:sz w:val="21"/>
          <w:szCs w:val="21"/>
        </w:rPr>
        <w:t xml:space="preserve"> cookies.</w:t>
      </w:r>
    </w:p>
    <w:p w:rsidR="002E38BC" w:rsidRDefault="002E38BC" w:rsidP="002E38BC">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A bit of information may be </w:t>
      </w:r>
      <w:proofErr w:type="gramStart"/>
      <w:r>
        <w:rPr>
          <w:rFonts w:ascii="Helvetica W01" w:hAnsi="Helvetica W01"/>
          <w:color w:val="444444"/>
          <w:sz w:val="21"/>
          <w:szCs w:val="21"/>
        </w:rPr>
        <w:t>helpfull !</w:t>
      </w:r>
      <w:proofErr w:type="gramEnd"/>
    </w:p>
    <w:p w:rsidR="002E38BC" w:rsidRDefault="002E38BC"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p>
    <w:p w:rsidR="002E38BC" w:rsidRDefault="002E38BC"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p>
    <w:p w:rsidR="00BD11F8" w:rsidRDefault="00BD11F8" w:rsidP="00BD11F8">
      <w:pPr>
        <w:shd w:val="clear" w:color="auto" w:fill="FFFFFF"/>
        <w:jc w:val="center"/>
        <w:rPr>
          <w:rFonts w:ascii="Arial" w:hAnsi="Arial" w:cs="Arial"/>
          <w:color w:val="000000"/>
          <w:sz w:val="20"/>
          <w:szCs w:val="20"/>
        </w:rPr>
      </w:pPr>
      <w:r>
        <w:rPr>
          <w:rFonts w:ascii="Arial" w:hAnsi="Arial" w:cs="Arial"/>
          <w:color w:val="000000"/>
          <w:sz w:val="20"/>
          <w:szCs w:val="20"/>
        </w:rPr>
        <w:br/>
      </w:r>
      <w:r>
        <w:rPr>
          <w:rFonts w:ascii="Arial" w:hAnsi="Arial" w:cs="Arial"/>
          <w:noProof/>
          <w:color w:val="000000"/>
          <w:sz w:val="20"/>
          <w:szCs w:val="20"/>
        </w:rPr>
        <w:drawing>
          <wp:inline distT="0" distB="0" distL="0" distR="0">
            <wp:extent cx="3810000" cy="2362200"/>
            <wp:effectExtent l="19050" t="0" r="0" b="0"/>
            <wp:docPr id="3" name="Picture 1" descr="http://www.java4s.com/wp-content/uploads/2014/07/Restful-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ava4s.com/wp-content/uploads/2014/07/Restful-intro.png"/>
                    <pic:cNvPicPr>
                      <a:picLocks noChangeAspect="1" noChangeArrowheads="1"/>
                    </pic:cNvPicPr>
                  </pic:nvPicPr>
                  <pic:blipFill>
                    <a:blip r:embed="rId15"/>
                    <a:srcRect/>
                    <a:stretch>
                      <a:fillRect/>
                    </a:stretch>
                  </pic:blipFill>
                  <pic:spPr bwMode="auto">
                    <a:xfrm>
                      <a:off x="0" y="0"/>
                      <a:ext cx="3810000" cy="2362200"/>
                    </a:xfrm>
                    <a:prstGeom prst="rect">
                      <a:avLst/>
                    </a:prstGeom>
                    <a:noFill/>
                    <a:ln w="9525">
                      <a:noFill/>
                      <a:miter lim="800000"/>
                      <a:headEnd/>
                      <a:tailEnd/>
                    </a:ln>
                  </pic:spPr>
                </pic:pic>
              </a:graphicData>
            </a:graphic>
          </wp:inline>
        </w:drawing>
      </w:r>
    </w:p>
    <w:p w:rsidR="00BD11F8" w:rsidRDefault="00BD11F8" w:rsidP="00BD11F8">
      <w:pPr>
        <w:rPr>
          <w:rFonts w:ascii="Times New Roman" w:hAnsi="Times New Roman" w:cs="Times New Roman"/>
          <w:sz w:val="24"/>
          <w:szCs w:val="24"/>
        </w:rPr>
      </w:pPr>
      <w:r>
        <w:rPr>
          <w:rFonts w:ascii="Arial" w:hAnsi="Arial" w:cs="Arial"/>
          <w:color w:val="000000"/>
          <w:sz w:val="20"/>
          <w:szCs w:val="20"/>
          <w:shd w:val="clear" w:color="auto" w:fill="FFFFFF"/>
        </w:rPr>
        <w:t>RESTful used 4 main HTTP methods…</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99CC00"/>
          <w:sz w:val="21"/>
          <w:szCs w:val="21"/>
        </w:rPr>
        <w:t>GET</w:t>
      </w:r>
      <w:r>
        <w:rPr>
          <w:rFonts w:ascii="Verdana" w:hAnsi="Verdana"/>
          <w:color w:val="99CC00"/>
          <w:sz w:val="21"/>
          <w:szCs w:val="21"/>
        </w:rPr>
        <w:t> </w:t>
      </w:r>
      <w:r>
        <w:rPr>
          <w:rFonts w:ascii="Verdana" w:hAnsi="Verdana"/>
          <w:color w:val="313131"/>
          <w:sz w:val="21"/>
          <w:szCs w:val="21"/>
        </w:rPr>
        <w:t>- Retrieve Data</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CC99FF"/>
          <w:sz w:val="21"/>
          <w:szCs w:val="21"/>
        </w:rPr>
        <w:t>POST</w:t>
      </w:r>
      <w:r>
        <w:rPr>
          <w:rFonts w:ascii="Verdana" w:hAnsi="Verdana"/>
          <w:color w:val="313131"/>
          <w:sz w:val="21"/>
          <w:szCs w:val="21"/>
        </w:rPr>
        <w:t>- Create/Insert Data</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3366FF"/>
          <w:sz w:val="21"/>
          <w:szCs w:val="21"/>
        </w:rPr>
        <w:t>PUT</w:t>
      </w:r>
      <w:r>
        <w:rPr>
          <w:rFonts w:ascii="Verdana" w:hAnsi="Verdana"/>
          <w:color w:val="313131"/>
          <w:sz w:val="21"/>
          <w:szCs w:val="21"/>
        </w:rPr>
        <w:t>- Update Data</w:t>
      </w:r>
    </w:p>
    <w:p w:rsidR="00BD11F8" w:rsidRDefault="00BD11F8" w:rsidP="00BD11F8">
      <w:pPr>
        <w:numPr>
          <w:ilvl w:val="0"/>
          <w:numId w:val="5"/>
        </w:numPr>
        <w:shd w:val="clear" w:color="auto" w:fill="FFFFFF"/>
        <w:spacing w:before="100" w:beforeAutospacing="1" w:after="100" w:afterAutospacing="1" w:line="384" w:lineRule="atLeast"/>
        <w:ind w:left="75"/>
        <w:rPr>
          <w:rFonts w:ascii="Verdana" w:hAnsi="Verdana"/>
          <w:color w:val="313131"/>
          <w:sz w:val="21"/>
          <w:szCs w:val="21"/>
        </w:rPr>
      </w:pPr>
      <w:r>
        <w:rPr>
          <w:rStyle w:val="Strong"/>
          <w:rFonts w:ascii="Verdana" w:hAnsi="Verdana"/>
          <w:color w:val="FF0000"/>
          <w:sz w:val="21"/>
          <w:szCs w:val="21"/>
        </w:rPr>
        <w:t>DELETE</w:t>
      </w:r>
      <w:r>
        <w:rPr>
          <w:rFonts w:ascii="Verdana" w:hAnsi="Verdana"/>
          <w:color w:val="313131"/>
          <w:sz w:val="21"/>
          <w:szCs w:val="21"/>
        </w:rPr>
        <w:t>- Delete Data</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lastRenderedPageBreak/>
        <w:t>Generally we will prefer RESTful Services in these scenarios…</w:t>
      </w:r>
    </w:p>
    <w:p w:rsidR="00BD11F8" w:rsidRDefault="00BD11F8" w:rsidP="00BD11F8">
      <w:pPr>
        <w:numPr>
          <w:ilvl w:val="0"/>
          <w:numId w:val="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If clients require </w:t>
      </w:r>
      <w:r>
        <w:rPr>
          <w:rStyle w:val="Emphasis"/>
          <w:rFonts w:ascii="Verdana" w:hAnsi="Verdana"/>
          <w:color w:val="313131"/>
          <w:sz w:val="21"/>
          <w:szCs w:val="21"/>
        </w:rPr>
        <w:t>caching</w:t>
      </w:r>
      <w:r>
        <w:rPr>
          <w:rFonts w:ascii="Verdana" w:hAnsi="Verdana"/>
          <w:color w:val="313131"/>
          <w:sz w:val="21"/>
          <w:szCs w:val="21"/>
        </w:rPr>
        <w:t>, means if you have limited bandwidth</w:t>
      </w:r>
    </w:p>
    <w:p w:rsidR="00BD11F8" w:rsidRDefault="00BD11F8" w:rsidP="00BD11F8">
      <w:pPr>
        <w:numPr>
          <w:ilvl w:val="0"/>
          <w:numId w:val="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If you want every thing to be stateless [ I have already explained about stateless ]</w:t>
      </w:r>
    </w:p>
    <w:p w:rsidR="00BD11F8" w:rsidRDefault="00BD11F8" w:rsidP="00BD11F8">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But SOAP gives the output only in XML format.   Hope you are good now </w:t>
      </w:r>
      <w:r>
        <w:rPr>
          <w:rFonts w:ascii="Verdana" w:hAnsi="Verdana"/>
          <w:noProof/>
          <w:color w:val="000000"/>
          <w:sz w:val="23"/>
          <w:szCs w:val="23"/>
        </w:rPr>
        <w:drawing>
          <wp:inline distT="0" distB="0" distL="0" distR="0">
            <wp:extent cx="142875" cy="142875"/>
            <wp:effectExtent l="19050" t="0" r="9525"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pic:cNvPicPr>
                      <a:picLocks noChangeAspect="1" noChangeArrowheads="1"/>
                    </pic:cNvPicPr>
                  </pic:nvPicPr>
                  <pic:blipFill>
                    <a:blip r:embed="rId16"/>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ascii="Verdana" w:hAnsi="Verdana"/>
          <w:color w:val="000000"/>
          <w:sz w:val="23"/>
          <w:szCs w:val="23"/>
        </w:rPr>
        <w:t> by the way we are going to use Jersey to implement JAX-RS specifications.</w:t>
      </w:r>
    </w:p>
    <w:p w:rsidR="00E32905" w:rsidRDefault="00E32905"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9014AE" w:rsidP="00415EE1">
      <w:pPr>
        <w:pStyle w:val="NormalWeb"/>
        <w:shd w:val="clear" w:color="auto" w:fill="FFFFFF"/>
        <w:jc w:val="both"/>
        <w:rPr>
          <w:rFonts w:ascii="Verdana" w:hAnsi="Verdana"/>
          <w:color w:val="000000"/>
          <w:sz w:val="20"/>
          <w:szCs w:val="20"/>
        </w:rPr>
      </w:pPr>
      <w:r>
        <w:rPr>
          <w:noProof/>
        </w:rPr>
        <w:drawing>
          <wp:inline distT="0" distB="0" distL="0" distR="0">
            <wp:extent cx="5731510" cy="4298633"/>
            <wp:effectExtent l="19050" t="0" r="2540" b="0"/>
            <wp:docPr id="5" name="Picture 1" descr="Image result for what is meant by stateless protocol advantages and disadvantage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meant by stateless protocol advantages and disadvantages tutorial"/>
                    <pic:cNvPicPr>
                      <a:picLocks noChangeAspect="1" noChangeArrowheads="1"/>
                    </pic:cNvPicPr>
                  </pic:nvPicPr>
                  <pic:blipFill>
                    <a:blip r:embed="rId17"/>
                    <a:srcRect/>
                    <a:stretch>
                      <a:fillRect/>
                    </a:stretch>
                  </pic:blipFill>
                  <pic:spPr bwMode="auto">
                    <a:xfrm>
                      <a:off x="0" y="0"/>
                      <a:ext cx="5731510" cy="4298633"/>
                    </a:xfrm>
                    <a:prstGeom prst="rect">
                      <a:avLst/>
                    </a:prstGeom>
                    <a:noFill/>
                    <a:ln w="9525">
                      <a:noFill/>
                      <a:miter lim="800000"/>
                      <a:headEnd/>
                      <a:tailEnd/>
                    </a:ln>
                  </pic:spPr>
                </pic:pic>
              </a:graphicData>
            </a:graphic>
          </wp:inline>
        </w:drawing>
      </w:r>
    </w:p>
    <w:p w:rsidR="002F4E3F" w:rsidRDefault="002F4E3F" w:rsidP="00415EE1">
      <w:pPr>
        <w:pStyle w:val="NormalWeb"/>
        <w:shd w:val="clear" w:color="auto" w:fill="FFFFFF"/>
        <w:jc w:val="both"/>
        <w:rPr>
          <w:rFonts w:ascii="Verdana" w:hAnsi="Verdana"/>
          <w:color w:val="000000"/>
          <w:sz w:val="20"/>
          <w:szCs w:val="20"/>
        </w:rPr>
      </w:pPr>
    </w:p>
    <w:p w:rsidR="002F4E3F" w:rsidRDefault="002F4E3F" w:rsidP="002F4E3F">
      <w:pPr>
        <w:pStyle w:val="NormalWeb"/>
        <w:shd w:val="clear" w:color="auto" w:fill="FFFFFF"/>
        <w:spacing w:before="0" w:beforeAutospacing="0" w:after="240" w:afterAutospacing="0"/>
        <w:rPr>
          <w:rFonts w:ascii="Helvetica W01" w:hAnsi="Helvetica W01"/>
          <w:color w:val="444444"/>
          <w:sz w:val="21"/>
          <w:szCs w:val="21"/>
        </w:rPr>
      </w:pPr>
      <w:r>
        <w:rPr>
          <w:rFonts w:ascii="Helvetica W01" w:hAnsi="Helvetica W01"/>
          <w:color w:val="444444"/>
          <w:sz w:val="21"/>
          <w:szCs w:val="21"/>
        </w:rPr>
        <w:t>In stateless protocol there is no record of the state is saved at server end.Client send request to the server and server response back according to current state. A stateless server does not keeps state between connections.So</w:t>
      </w:r>
      <w:proofErr w:type="gramStart"/>
      <w:r>
        <w:rPr>
          <w:rFonts w:ascii="Helvetica W01" w:hAnsi="Helvetica W01"/>
          <w:color w:val="444444"/>
          <w:sz w:val="21"/>
          <w:szCs w:val="21"/>
        </w:rPr>
        <w:t>,When</w:t>
      </w:r>
      <w:proofErr w:type="gramEnd"/>
      <w:r>
        <w:rPr>
          <w:rFonts w:ascii="Helvetica W01" w:hAnsi="Helvetica W01"/>
          <w:color w:val="444444"/>
          <w:sz w:val="21"/>
          <w:szCs w:val="21"/>
        </w:rPr>
        <w:t xml:space="preserve"> you send a request to a stateless server, it does not create any objects that track information regarding your requests. </w:t>
      </w:r>
      <w:proofErr w:type="gramStart"/>
      <w:r>
        <w:rPr>
          <w:rFonts w:ascii="Helvetica W01" w:hAnsi="Helvetica W01"/>
          <w:color w:val="444444"/>
          <w:sz w:val="21"/>
          <w:szCs w:val="21"/>
        </w:rPr>
        <w:t>ex.UDP ,</w:t>
      </w:r>
      <w:proofErr w:type="gramEnd"/>
      <w:r>
        <w:rPr>
          <w:rFonts w:ascii="Helvetica W01" w:hAnsi="Helvetica W01"/>
          <w:color w:val="444444"/>
          <w:sz w:val="21"/>
          <w:szCs w:val="21"/>
        </w:rPr>
        <w:t xml:space="preserve"> HTTP etc.</w:t>
      </w:r>
    </w:p>
    <w:p w:rsidR="002F4E3F" w:rsidRDefault="002F4E3F" w:rsidP="002F4E3F">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On the other hand in statefull protocol there is tight dependency between client and </w:t>
      </w:r>
      <w:proofErr w:type="gramStart"/>
      <w:r>
        <w:rPr>
          <w:rFonts w:ascii="Helvetica W01" w:hAnsi="Helvetica W01"/>
          <w:color w:val="444444"/>
          <w:sz w:val="21"/>
          <w:szCs w:val="21"/>
        </w:rPr>
        <w:t>server .</w:t>
      </w:r>
      <w:proofErr w:type="gramEnd"/>
      <w:r>
        <w:rPr>
          <w:rFonts w:ascii="Helvetica W01" w:hAnsi="Helvetica W01"/>
          <w:color w:val="444444"/>
          <w:sz w:val="21"/>
          <w:szCs w:val="21"/>
        </w:rPr>
        <w:t xml:space="preserve"> If client send a request to the server then it expects some kind of response, if it does not get any responce then resend request.A stateful server keeps state of connections. </w:t>
      </w:r>
      <w:proofErr w:type="gramStart"/>
      <w:r>
        <w:rPr>
          <w:rFonts w:ascii="Helvetica W01" w:hAnsi="Helvetica W01"/>
          <w:color w:val="444444"/>
          <w:sz w:val="21"/>
          <w:szCs w:val="21"/>
        </w:rPr>
        <w:t>ex.FTP ,</w:t>
      </w:r>
      <w:proofErr w:type="gramEnd"/>
      <w:r>
        <w:rPr>
          <w:rFonts w:ascii="Helvetica W01" w:hAnsi="Helvetica W01"/>
          <w:color w:val="444444"/>
          <w:sz w:val="21"/>
          <w:szCs w:val="21"/>
        </w:rPr>
        <w:t xml:space="preserve"> Talnet.</w:t>
      </w:r>
    </w:p>
    <w:p w:rsidR="002F4E3F" w:rsidRDefault="002F4E3F" w:rsidP="002F4E3F">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t xml:space="preserve">Even you can force to make stateless behave like stateful if need by keep data using </w:t>
      </w:r>
      <w:proofErr w:type="gramStart"/>
      <w:r>
        <w:rPr>
          <w:rFonts w:ascii="Helvetica W01" w:hAnsi="Helvetica W01"/>
          <w:color w:val="444444"/>
          <w:sz w:val="21"/>
          <w:szCs w:val="21"/>
        </w:rPr>
        <w:t>session ,</w:t>
      </w:r>
      <w:proofErr w:type="gramEnd"/>
      <w:r>
        <w:rPr>
          <w:rFonts w:ascii="Helvetica W01" w:hAnsi="Helvetica W01"/>
          <w:color w:val="444444"/>
          <w:sz w:val="21"/>
          <w:szCs w:val="21"/>
        </w:rPr>
        <w:t xml:space="preserve"> cookies.</w:t>
      </w:r>
    </w:p>
    <w:p w:rsidR="002F4E3F" w:rsidRDefault="002F4E3F" w:rsidP="002F4E3F">
      <w:pPr>
        <w:pStyle w:val="NormalWeb"/>
        <w:shd w:val="clear" w:color="auto" w:fill="FFFFFF"/>
        <w:spacing w:before="0" w:beforeAutospacing="0" w:after="0" w:afterAutospacing="0"/>
        <w:rPr>
          <w:rFonts w:ascii="Helvetica W01" w:hAnsi="Helvetica W01"/>
          <w:color w:val="444444"/>
          <w:sz w:val="21"/>
          <w:szCs w:val="21"/>
        </w:rPr>
      </w:pPr>
      <w:r>
        <w:rPr>
          <w:rFonts w:ascii="Helvetica W01" w:hAnsi="Helvetica W01"/>
          <w:color w:val="444444"/>
          <w:sz w:val="21"/>
          <w:szCs w:val="21"/>
        </w:rPr>
        <w:lastRenderedPageBreak/>
        <w:t xml:space="preserve">A bit of information may be </w:t>
      </w:r>
      <w:proofErr w:type="gramStart"/>
      <w:r>
        <w:rPr>
          <w:rFonts w:ascii="Helvetica W01" w:hAnsi="Helvetica W01"/>
          <w:color w:val="444444"/>
          <w:sz w:val="21"/>
          <w:szCs w:val="21"/>
        </w:rPr>
        <w:t>helpfull !</w:t>
      </w:r>
      <w:proofErr w:type="gramEnd"/>
    </w:p>
    <w:p w:rsidR="002F4E3F" w:rsidRDefault="002F4E3F"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0F1299" w:rsidRDefault="000F1299" w:rsidP="00415EE1">
      <w:pPr>
        <w:pStyle w:val="NormalWeb"/>
        <w:shd w:val="clear" w:color="auto" w:fill="FFFFFF"/>
        <w:jc w:val="both"/>
        <w:rPr>
          <w:rFonts w:ascii="Verdana" w:hAnsi="Verdana"/>
          <w:color w:val="000000"/>
          <w:sz w:val="20"/>
          <w:szCs w:val="20"/>
        </w:rPr>
      </w:pPr>
    </w:p>
    <w:p w:rsidR="00B070B3" w:rsidRPr="00B070B3" w:rsidRDefault="00B070B3" w:rsidP="00B070B3">
      <w:pPr>
        <w:rPr>
          <w:rFonts w:ascii="Arial" w:hAnsi="Arial" w:cs="Arial"/>
          <w:sz w:val="20"/>
          <w:szCs w:val="20"/>
        </w:rPr>
      </w:pPr>
    </w:p>
    <w:p w:rsidR="00C64C92" w:rsidRPr="00B070B3" w:rsidRDefault="00C64C92" w:rsidP="00C64C92">
      <w:pPr>
        <w:rPr>
          <w:rFonts w:ascii="Arial" w:hAnsi="Arial" w:cs="Arial"/>
          <w:sz w:val="20"/>
          <w:szCs w:val="20"/>
        </w:rPr>
      </w:pPr>
    </w:p>
    <w:p w:rsidR="00F91606" w:rsidRPr="00B070B3" w:rsidRDefault="00F91606" w:rsidP="00F81BAD">
      <w:pPr>
        <w:rPr>
          <w:rFonts w:ascii="Arial" w:hAnsi="Arial" w:cs="Arial"/>
          <w:color w:val="333333"/>
          <w:sz w:val="20"/>
          <w:szCs w:val="20"/>
          <w:shd w:val="clear" w:color="auto" w:fill="FFFFFF"/>
        </w:rPr>
      </w:pPr>
    </w:p>
    <w:p w:rsidR="009A437A" w:rsidRPr="00B070B3" w:rsidRDefault="009A437A" w:rsidP="00F81BAD">
      <w:pPr>
        <w:rPr>
          <w:rFonts w:ascii="Arial" w:hAnsi="Arial" w:cs="Arial"/>
          <w:sz w:val="20"/>
          <w:szCs w:val="20"/>
        </w:rPr>
      </w:pPr>
    </w:p>
    <w:p w:rsidR="001A2ECE" w:rsidRPr="001A2ECE" w:rsidRDefault="001A2ECE" w:rsidP="001A2ECE">
      <w:pPr>
        <w:spacing w:before="100" w:beforeAutospacing="1" w:after="100" w:afterAutospacing="1" w:line="240" w:lineRule="auto"/>
        <w:rPr>
          <w:rFonts w:ascii="Segoe UI" w:eastAsia="Times New Roman" w:hAnsi="Segoe UI" w:cs="Segoe UI"/>
          <w:color w:val="000000"/>
          <w:sz w:val="27"/>
          <w:szCs w:val="27"/>
        </w:rPr>
      </w:pPr>
      <w:r>
        <w:rPr>
          <w:rFonts w:ascii="Segoe UI" w:eastAsia="Times New Roman" w:hAnsi="Segoe UI" w:cs="Segoe UI"/>
          <w:noProof/>
          <w:color w:val="000000"/>
          <w:sz w:val="27"/>
          <w:szCs w:val="27"/>
        </w:rPr>
        <w:drawing>
          <wp:inline distT="0" distB="0" distL="0" distR="0">
            <wp:extent cx="3810000" cy="1428750"/>
            <wp:effectExtent l="19050" t="0" r="0" b="0"/>
            <wp:docPr id="9" name="Picture 1" descr="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ervice"/>
                    <pic:cNvPicPr>
                      <a:picLocks noChangeAspect="1" noChangeArrowheads="1"/>
                    </pic:cNvPicPr>
                  </pic:nvPicPr>
                  <pic:blipFill>
                    <a:blip r:embed="rId18"/>
                    <a:srcRect/>
                    <a:stretch>
                      <a:fillRect/>
                    </a:stretch>
                  </pic:blipFill>
                  <pic:spPr bwMode="auto">
                    <a:xfrm>
                      <a:off x="0" y="0"/>
                      <a:ext cx="3810000" cy="1428750"/>
                    </a:xfrm>
                    <a:prstGeom prst="rect">
                      <a:avLst/>
                    </a:prstGeom>
                    <a:noFill/>
                    <a:ln w="9525">
                      <a:noFill/>
                      <a:miter lim="800000"/>
                      <a:headEnd/>
                      <a:tailEnd/>
                    </a:ln>
                  </pic:spPr>
                </pic:pic>
              </a:graphicData>
            </a:graphic>
          </wp:inline>
        </w:drawing>
      </w:r>
    </w:p>
    <w:p w:rsidR="001A2ECE" w:rsidRPr="001A2ECE" w:rsidRDefault="001A2ECE" w:rsidP="001A2ECE">
      <w:p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Generally,</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Application to application communication.</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Interoperability between disparate systems.</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Communication over network.</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Exposed interface is platform independent and internal implementation is abstracted.</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Enables loosely coupled design.</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Open protocol is used for establishing communication.</w:t>
      </w:r>
    </w:p>
    <w:p w:rsidR="001A2ECE" w:rsidRPr="001A2ECE" w:rsidRDefault="001A2ECE" w:rsidP="001A2ECE">
      <w:pPr>
        <w:numPr>
          <w:ilvl w:val="0"/>
          <w:numId w:val="7"/>
        </w:numPr>
        <w:spacing w:before="100" w:beforeAutospacing="1" w:after="100" w:afterAutospacing="1" w:line="240" w:lineRule="auto"/>
        <w:rPr>
          <w:rFonts w:ascii="Segoe UI" w:eastAsia="Times New Roman" w:hAnsi="Segoe UI" w:cs="Segoe UI"/>
          <w:color w:val="000000"/>
          <w:sz w:val="27"/>
          <w:szCs w:val="27"/>
        </w:rPr>
      </w:pPr>
      <w:r w:rsidRPr="001A2ECE">
        <w:rPr>
          <w:rFonts w:ascii="Segoe UI" w:eastAsia="Times New Roman" w:hAnsi="Segoe UI" w:cs="Segoe UI"/>
          <w:color w:val="000000"/>
          <w:sz w:val="27"/>
          <w:szCs w:val="27"/>
        </w:rPr>
        <w:t>Web services are self contained.</w:t>
      </w:r>
    </w:p>
    <w:p w:rsidR="009F159E" w:rsidRDefault="00FC7F21" w:rsidP="00FC7F21">
      <w:pPr>
        <w:pStyle w:val="Heading3"/>
      </w:pPr>
      <w:proofErr w:type="gramStart"/>
      <w:r>
        <w:t>URI  &amp;</w:t>
      </w:r>
      <w:proofErr w:type="gramEnd"/>
      <w:r>
        <w:t xml:space="preserve"> URL</w:t>
      </w:r>
    </w:p>
    <w:p w:rsidR="009E69A6" w:rsidRDefault="009E69A6" w:rsidP="00FC7F21"/>
    <w:p w:rsidR="009E69A6" w:rsidRDefault="009E69A6" w:rsidP="00FC7F21"/>
    <w:p w:rsidR="00FC7F21" w:rsidRDefault="009E69A6" w:rsidP="00FC7F21">
      <w:r>
        <w:lastRenderedPageBreak/>
        <w:t>1</w:t>
      </w:r>
      <w:r w:rsidR="00FC7F21">
        <w:rPr>
          <w:noProof/>
        </w:rPr>
        <w:drawing>
          <wp:inline distT="0" distB="0" distL="0" distR="0">
            <wp:extent cx="5184000" cy="3878540"/>
            <wp:effectExtent l="19050" t="0" r="0" b="0"/>
            <wp:docPr id="11" name="Picture 3" descr="Image result for uri and url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ri and url difference"/>
                    <pic:cNvPicPr>
                      <a:picLocks noChangeAspect="1" noChangeArrowheads="1"/>
                    </pic:cNvPicPr>
                  </pic:nvPicPr>
                  <pic:blipFill>
                    <a:blip r:embed="rId19"/>
                    <a:srcRect/>
                    <a:stretch>
                      <a:fillRect/>
                    </a:stretch>
                  </pic:blipFill>
                  <pic:spPr bwMode="auto">
                    <a:xfrm>
                      <a:off x="0" y="0"/>
                      <a:ext cx="5184000" cy="3878540"/>
                    </a:xfrm>
                    <a:prstGeom prst="rect">
                      <a:avLst/>
                    </a:prstGeom>
                    <a:noFill/>
                    <a:ln w="9525">
                      <a:noFill/>
                      <a:miter lim="800000"/>
                      <a:headEnd/>
                      <a:tailEnd/>
                    </a:ln>
                  </pic:spPr>
                </pic:pic>
              </a:graphicData>
            </a:graphic>
          </wp:inline>
        </w:drawing>
      </w:r>
    </w:p>
    <w:p w:rsidR="009E69A6" w:rsidRDefault="009E69A6" w:rsidP="00FC7F21">
      <w:r>
        <w:rPr>
          <w:noProof/>
        </w:rPr>
        <w:drawing>
          <wp:inline distT="0" distB="0" distL="0" distR="0">
            <wp:extent cx="5731510" cy="1615004"/>
            <wp:effectExtent l="19050" t="0" r="2540" b="0"/>
            <wp:docPr id="13"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20"/>
                    <a:srcRect/>
                    <a:stretch>
                      <a:fillRect/>
                    </a:stretch>
                  </pic:blipFill>
                  <pic:spPr bwMode="auto">
                    <a:xfrm>
                      <a:off x="0" y="0"/>
                      <a:ext cx="5731510" cy="1615004"/>
                    </a:xfrm>
                    <a:prstGeom prst="rect">
                      <a:avLst/>
                    </a:prstGeom>
                    <a:noFill/>
                    <a:ln w="9525">
                      <a:noFill/>
                      <a:miter lim="800000"/>
                      <a:headEnd/>
                      <a:tailEnd/>
                    </a:ln>
                  </pic:spPr>
                </pic:pic>
              </a:graphicData>
            </a:graphic>
          </wp:inline>
        </w:drawing>
      </w:r>
    </w:p>
    <w:p w:rsidR="007B4DFB" w:rsidRDefault="007C60E1" w:rsidP="007C60E1">
      <w:pPr>
        <w:pStyle w:val="NoSpacing"/>
        <w:rPr>
          <w:sz w:val="40"/>
          <w:shd w:val="clear" w:color="auto" w:fill="FFFFFF"/>
        </w:rPr>
      </w:pPr>
      <w:r>
        <w:rPr>
          <w:sz w:val="40"/>
          <w:shd w:val="clear" w:color="auto" w:fill="FFFFFF"/>
        </w:rPr>
        <w:t>RestFul API</w:t>
      </w:r>
    </w:p>
    <w:p w:rsidR="007C60E1" w:rsidRDefault="007A4CF2" w:rsidP="007C60E1">
      <w:pPr>
        <w:pStyle w:val="NoSpacing"/>
        <w:rPr>
          <w:sz w:val="40"/>
        </w:rPr>
      </w:pPr>
      <w:r>
        <w:rPr>
          <w:noProof/>
          <w:sz w:val="40"/>
        </w:rPr>
        <w:drawing>
          <wp:inline distT="0" distB="0" distL="0" distR="0">
            <wp:extent cx="5731510" cy="958969"/>
            <wp:effectExtent l="19050" t="0" r="254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731510" cy="958969"/>
                    </a:xfrm>
                    <a:prstGeom prst="rect">
                      <a:avLst/>
                    </a:prstGeom>
                    <a:noFill/>
                    <a:ln w="9525">
                      <a:noFill/>
                      <a:miter lim="800000"/>
                      <a:headEnd/>
                      <a:tailEnd/>
                    </a:ln>
                  </pic:spPr>
                </pic:pic>
              </a:graphicData>
            </a:graphic>
          </wp:inline>
        </w:drawing>
      </w:r>
    </w:p>
    <w:p w:rsidR="004F3655" w:rsidRDefault="004F3655" w:rsidP="007C60E1">
      <w:pPr>
        <w:pStyle w:val="NoSpacing"/>
        <w:rPr>
          <w:sz w:val="40"/>
        </w:rPr>
      </w:pPr>
      <w:r>
        <w:rPr>
          <w:noProof/>
          <w:sz w:val="40"/>
        </w:rPr>
        <w:lastRenderedPageBreak/>
        <w:drawing>
          <wp:inline distT="0" distB="0" distL="0" distR="0">
            <wp:extent cx="5731510" cy="3394859"/>
            <wp:effectExtent l="19050" t="0" r="254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31510" cy="3394859"/>
                    </a:xfrm>
                    <a:prstGeom prst="rect">
                      <a:avLst/>
                    </a:prstGeom>
                    <a:noFill/>
                    <a:ln w="9525">
                      <a:noFill/>
                      <a:miter lim="800000"/>
                      <a:headEnd/>
                      <a:tailEnd/>
                    </a:ln>
                  </pic:spPr>
                </pic:pic>
              </a:graphicData>
            </a:graphic>
          </wp:inline>
        </w:drawing>
      </w:r>
    </w:p>
    <w:p w:rsidR="00F332FD" w:rsidRDefault="00F332FD" w:rsidP="007C60E1">
      <w:pPr>
        <w:pStyle w:val="NoSpacing"/>
        <w:rPr>
          <w:sz w:val="40"/>
        </w:rPr>
      </w:pPr>
      <w:r>
        <w:rPr>
          <w:noProof/>
          <w:sz w:val="40"/>
        </w:rPr>
        <w:drawing>
          <wp:inline distT="0" distB="0" distL="0" distR="0">
            <wp:extent cx="5731510" cy="1504861"/>
            <wp:effectExtent l="19050" t="0" r="254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731510" cy="1504861"/>
                    </a:xfrm>
                    <a:prstGeom prst="rect">
                      <a:avLst/>
                    </a:prstGeom>
                    <a:noFill/>
                    <a:ln w="9525">
                      <a:noFill/>
                      <a:miter lim="800000"/>
                      <a:headEnd/>
                      <a:tailEnd/>
                    </a:ln>
                  </pic:spPr>
                </pic:pic>
              </a:graphicData>
            </a:graphic>
          </wp:inline>
        </w:drawing>
      </w:r>
    </w:p>
    <w:p w:rsidR="00323022" w:rsidRDefault="00323022" w:rsidP="007C60E1">
      <w:pPr>
        <w:pStyle w:val="NoSpacing"/>
        <w:rPr>
          <w:sz w:val="40"/>
        </w:rPr>
      </w:pPr>
      <w:r>
        <w:rPr>
          <w:noProof/>
          <w:sz w:val="40"/>
        </w:rPr>
        <w:drawing>
          <wp:inline distT="0" distB="0" distL="0" distR="0">
            <wp:extent cx="5731510" cy="3416450"/>
            <wp:effectExtent l="19050" t="0" r="254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731510" cy="3416450"/>
                    </a:xfrm>
                    <a:prstGeom prst="rect">
                      <a:avLst/>
                    </a:prstGeom>
                    <a:noFill/>
                    <a:ln w="9525">
                      <a:noFill/>
                      <a:miter lim="800000"/>
                      <a:headEnd/>
                      <a:tailEnd/>
                    </a:ln>
                  </pic:spPr>
                </pic:pic>
              </a:graphicData>
            </a:graphic>
          </wp:inline>
        </w:drawing>
      </w:r>
    </w:p>
    <w:p w:rsidR="00017CC1" w:rsidRDefault="00017CC1" w:rsidP="007C60E1">
      <w:pPr>
        <w:pStyle w:val="NoSpacing"/>
        <w:rPr>
          <w:sz w:val="40"/>
        </w:rPr>
      </w:pPr>
      <w:r>
        <w:rPr>
          <w:noProof/>
          <w:sz w:val="40"/>
        </w:rPr>
        <w:lastRenderedPageBreak/>
        <w:drawing>
          <wp:inline distT="0" distB="0" distL="0" distR="0">
            <wp:extent cx="5731510" cy="1042579"/>
            <wp:effectExtent l="19050" t="0" r="254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731510" cy="1042579"/>
                    </a:xfrm>
                    <a:prstGeom prst="rect">
                      <a:avLst/>
                    </a:prstGeom>
                    <a:noFill/>
                    <a:ln w="9525">
                      <a:noFill/>
                      <a:miter lim="800000"/>
                      <a:headEnd/>
                      <a:tailEnd/>
                    </a:ln>
                  </pic:spPr>
                </pic:pic>
              </a:graphicData>
            </a:graphic>
          </wp:inline>
        </w:drawing>
      </w:r>
    </w:p>
    <w:p w:rsidR="00AD559B" w:rsidRDefault="00AD559B" w:rsidP="007C60E1">
      <w:pPr>
        <w:pStyle w:val="NoSpacing"/>
        <w:rPr>
          <w:sz w:val="40"/>
        </w:rPr>
      </w:pPr>
    </w:p>
    <w:p w:rsidR="00AD559B" w:rsidRDefault="00AD559B" w:rsidP="007C60E1">
      <w:pPr>
        <w:pStyle w:val="NoSpacing"/>
        <w:rPr>
          <w:sz w:val="40"/>
        </w:rPr>
      </w:pPr>
      <w:r>
        <w:rPr>
          <w:noProof/>
          <w:sz w:val="40"/>
        </w:rPr>
        <w:drawing>
          <wp:inline distT="0" distB="0" distL="0" distR="0">
            <wp:extent cx="2457450" cy="311467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2457450" cy="3114675"/>
                    </a:xfrm>
                    <a:prstGeom prst="rect">
                      <a:avLst/>
                    </a:prstGeom>
                    <a:noFill/>
                    <a:ln w="9525">
                      <a:noFill/>
                      <a:miter lim="800000"/>
                      <a:headEnd/>
                      <a:tailEnd/>
                    </a:ln>
                  </pic:spPr>
                </pic:pic>
              </a:graphicData>
            </a:graphic>
          </wp:inline>
        </w:drawing>
      </w:r>
      <w:r w:rsidR="00974920">
        <w:rPr>
          <w:noProof/>
          <w:sz w:val="40"/>
        </w:rPr>
        <w:drawing>
          <wp:inline distT="0" distB="0" distL="0" distR="0">
            <wp:extent cx="2276475" cy="3171825"/>
            <wp:effectExtent l="19050" t="0" r="9525"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2276475" cy="3171825"/>
                    </a:xfrm>
                    <a:prstGeom prst="rect">
                      <a:avLst/>
                    </a:prstGeom>
                    <a:noFill/>
                    <a:ln w="9525">
                      <a:noFill/>
                      <a:miter lim="800000"/>
                      <a:headEnd/>
                      <a:tailEnd/>
                    </a:ln>
                  </pic:spPr>
                </pic:pic>
              </a:graphicData>
            </a:graphic>
          </wp:inline>
        </w:drawing>
      </w:r>
    </w:p>
    <w:p w:rsidR="00974920" w:rsidRDefault="00974920" w:rsidP="007C60E1">
      <w:pPr>
        <w:pStyle w:val="NoSpacing"/>
        <w:rPr>
          <w:sz w:val="40"/>
        </w:rPr>
      </w:pPr>
      <w:r>
        <w:rPr>
          <w:noProof/>
          <w:sz w:val="40"/>
        </w:rPr>
        <w:lastRenderedPageBreak/>
        <w:drawing>
          <wp:inline distT="0" distB="0" distL="0" distR="0">
            <wp:extent cx="2028825" cy="3886200"/>
            <wp:effectExtent l="19050" t="0" r="9525"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2028825" cy="3886200"/>
                    </a:xfrm>
                    <a:prstGeom prst="rect">
                      <a:avLst/>
                    </a:prstGeom>
                    <a:noFill/>
                    <a:ln w="9525">
                      <a:noFill/>
                      <a:miter lim="800000"/>
                      <a:headEnd/>
                      <a:tailEnd/>
                    </a:ln>
                  </pic:spPr>
                </pic:pic>
              </a:graphicData>
            </a:graphic>
          </wp:inline>
        </w:drawing>
      </w:r>
      <w:r w:rsidR="003E601B">
        <w:rPr>
          <w:noProof/>
          <w:sz w:val="40"/>
        </w:rPr>
        <w:drawing>
          <wp:inline distT="0" distB="0" distL="0" distR="0">
            <wp:extent cx="5731510" cy="2746349"/>
            <wp:effectExtent l="19050" t="0" r="254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731510" cy="2746349"/>
                    </a:xfrm>
                    <a:prstGeom prst="rect">
                      <a:avLst/>
                    </a:prstGeom>
                    <a:noFill/>
                    <a:ln w="9525">
                      <a:noFill/>
                      <a:miter lim="800000"/>
                      <a:headEnd/>
                      <a:tailEnd/>
                    </a:ln>
                  </pic:spPr>
                </pic:pic>
              </a:graphicData>
            </a:graphic>
          </wp:inline>
        </w:drawing>
      </w:r>
    </w:p>
    <w:p w:rsidR="0085246D" w:rsidRDefault="0085246D" w:rsidP="007C60E1">
      <w:pPr>
        <w:pStyle w:val="NoSpacing"/>
        <w:rPr>
          <w:sz w:val="40"/>
        </w:rPr>
      </w:pPr>
      <w:r>
        <w:rPr>
          <w:noProof/>
          <w:sz w:val="40"/>
        </w:rPr>
        <w:lastRenderedPageBreak/>
        <w:drawing>
          <wp:inline distT="0" distB="0" distL="0" distR="0">
            <wp:extent cx="5731510" cy="3189808"/>
            <wp:effectExtent l="19050" t="0" r="254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731510" cy="3189808"/>
                    </a:xfrm>
                    <a:prstGeom prst="rect">
                      <a:avLst/>
                    </a:prstGeom>
                    <a:noFill/>
                    <a:ln w="9525">
                      <a:noFill/>
                      <a:miter lim="800000"/>
                      <a:headEnd/>
                      <a:tailEnd/>
                    </a:ln>
                  </pic:spPr>
                </pic:pic>
              </a:graphicData>
            </a:graphic>
          </wp:inline>
        </w:drawing>
      </w:r>
    </w:p>
    <w:p w:rsidR="0037093F" w:rsidRPr="007C60E1" w:rsidRDefault="0037093F" w:rsidP="007C60E1">
      <w:pPr>
        <w:pStyle w:val="NoSpacing"/>
        <w:rPr>
          <w:sz w:val="40"/>
        </w:rPr>
      </w:pPr>
      <w:r>
        <w:rPr>
          <w:noProof/>
          <w:sz w:val="40"/>
        </w:rPr>
        <w:drawing>
          <wp:inline distT="0" distB="0" distL="0" distR="0">
            <wp:extent cx="5731510" cy="1951152"/>
            <wp:effectExtent l="19050" t="0" r="2540" b="0"/>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731510" cy="1951152"/>
                    </a:xfrm>
                    <a:prstGeom prst="rect">
                      <a:avLst/>
                    </a:prstGeom>
                    <a:noFill/>
                    <a:ln w="9525">
                      <a:noFill/>
                      <a:miter lim="800000"/>
                      <a:headEnd/>
                      <a:tailEnd/>
                    </a:ln>
                  </pic:spPr>
                </pic:pic>
              </a:graphicData>
            </a:graphic>
          </wp:inline>
        </w:drawing>
      </w:r>
    </w:p>
    <w:p w:rsidR="007B4DFB" w:rsidRDefault="007B4DFB" w:rsidP="00FC7F21"/>
    <w:p w:rsidR="00746ABA" w:rsidRDefault="00746ABA" w:rsidP="00FC7F21"/>
    <w:p w:rsidR="00746ABA" w:rsidRDefault="00746ABA" w:rsidP="00FC7F21"/>
    <w:p w:rsidR="00746ABA" w:rsidRDefault="00746ABA" w:rsidP="00FC7F21"/>
    <w:p w:rsidR="00746ABA" w:rsidRDefault="00746ABA" w:rsidP="00FC7F21"/>
    <w:p w:rsidR="007B4DFB" w:rsidRDefault="007B4DFB" w:rsidP="00FC7F21"/>
    <w:p w:rsidR="00FC3895" w:rsidRDefault="00FC3895" w:rsidP="00FC3895">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FC3895">
        <w:rPr>
          <w:rFonts w:ascii="Verdana" w:eastAsia="Times New Roman" w:hAnsi="Verdana" w:cs="Times New Roman"/>
          <w:color w:val="233705"/>
          <w:kern w:val="36"/>
          <w:sz w:val="66"/>
          <w:szCs w:val="66"/>
        </w:rPr>
        <w:t>RESTful Web Services (JAX-RS) Annotations</w:t>
      </w:r>
    </w:p>
    <w:p w:rsidR="00566C82" w:rsidRPr="00FC3895" w:rsidRDefault="00566C82" w:rsidP="00B60448">
      <w:pPr>
        <w:pStyle w:val="NoSpacing"/>
        <w:rPr>
          <w:rFonts w:eastAsia="Times New Roman"/>
          <w:kern w:val="36"/>
        </w:rPr>
      </w:pPr>
    </w:p>
    <w:p w:rsidR="00FC3895" w:rsidRPr="00FC7F21" w:rsidRDefault="00FC3895" w:rsidP="00FC7F21"/>
    <w:p w:rsidR="00566C82" w:rsidRDefault="00566C82" w:rsidP="00566C82">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lastRenderedPageBreak/>
        <w:t>JAX-RS Annotations</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w:t>
      </w:r>
      <w:r>
        <w:rPr>
          <w:rFonts w:ascii="Verdana" w:hAnsi="Verdana"/>
          <w:color w:val="FF6600"/>
          <w:sz w:val="21"/>
          <w:szCs w:val="21"/>
        </w:rPr>
        <w:t>Path</w:t>
      </w:r>
      <w:r>
        <w:rPr>
          <w:rFonts w:ascii="Verdana" w:hAnsi="Verdana"/>
          <w:color w:val="313131"/>
          <w:sz w:val="21"/>
          <w:szCs w:val="21"/>
        </w:rPr>
        <w:t>(‘</w:t>
      </w:r>
      <w:r>
        <w:rPr>
          <w:rStyle w:val="Emphasis"/>
          <w:rFonts w:ascii="Verdana" w:hAnsi="Verdana"/>
          <w:color w:val="313131"/>
          <w:sz w:val="21"/>
          <w:szCs w:val="21"/>
        </w:rPr>
        <w:t>Path</w:t>
      </w:r>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333399"/>
          <w:sz w:val="21"/>
          <w:szCs w:val="21"/>
        </w:rPr>
        <w:t>GET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99CC00"/>
          <w:sz w:val="21"/>
          <w:szCs w:val="21"/>
        </w:rPr>
        <w:t>POST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800080"/>
          <w:sz w:val="21"/>
          <w:szCs w:val="21"/>
        </w:rPr>
        <w:t>PUT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800000"/>
          <w:sz w:val="21"/>
          <w:szCs w:val="21"/>
        </w:rPr>
        <w:t>DELETE</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008000"/>
          <w:sz w:val="21"/>
          <w:szCs w:val="21"/>
        </w:rPr>
        <w:t>Produces</w:t>
      </w:r>
      <w:r>
        <w:rPr>
          <w:rFonts w:ascii="Verdana" w:hAnsi="Verdana"/>
          <w:color w:val="313131"/>
          <w:sz w:val="21"/>
          <w:szCs w:val="21"/>
        </w:rPr>
        <w:t>(MediaType.TEXT_PLAIN [, more-types])</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FFCC00"/>
          <w:sz w:val="21"/>
          <w:szCs w:val="21"/>
        </w:rPr>
        <w:t>Consumes</w:t>
      </w:r>
      <w:r>
        <w:rPr>
          <w:rFonts w:ascii="Verdana" w:hAnsi="Verdana"/>
          <w:color w:val="313131"/>
          <w:sz w:val="21"/>
          <w:szCs w:val="21"/>
        </w:rPr>
        <w:t>(type[, more-types])</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DC117A"/>
          <w:sz w:val="21"/>
          <w:szCs w:val="21"/>
        </w:rPr>
        <w:t>PathParam</w:t>
      </w:r>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69C410"/>
          <w:sz w:val="21"/>
          <w:szCs w:val="21"/>
        </w:rPr>
        <w:t>QueryParam</w:t>
      </w:r>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107EC4"/>
          <w:sz w:val="21"/>
          <w:szCs w:val="21"/>
        </w:rPr>
        <w:t>MatrixParam</w:t>
      </w:r>
      <w:r>
        <w:rPr>
          <w:rFonts w:ascii="Verdana" w:hAnsi="Verdana"/>
          <w:color w:val="313131"/>
          <w:sz w:val="21"/>
          <w:szCs w:val="21"/>
        </w:rPr>
        <w:t>()</w:t>
      </w:r>
    </w:p>
    <w:p w:rsidR="00566C82" w:rsidRDefault="00566C82" w:rsidP="00566C82">
      <w:pPr>
        <w:numPr>
          <w:ilvl w:val="0"/>
          <w:numId w:val="8"/>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A010C4"/>
          <w:sz w:val="21"/>
          <w:szCs w:val="21"/>
        </w:rPr>
        <w:t>FormParam</w:t>
      </w:r>
      <w:r>
        <w:rPr>
          <w:rFonts w:ascii="Verdana" w:hAnsi="Verdana"/>
          <w:color w:val="313131"/>
          <w:sz w:val="21"/>
          <w:szCs w:val="21"/>
        </w:rPr>
        <w:t>()</w:t>
      </w:r>
    </w:p>
    <w:p w:rsidR="00D57AE1" w:rsidRDefault="00D57AE1" w:rsidP="00D57AE1">
      <w:pPr>
        <w:pStyle w:val="Heading2"/>
        <w:shd w:val="clear" w:color="auto" w:fill="FFFFFF"/>
        <w:spacing w:before="255" w:after="105"/>
        <w:rPr>
          <w:rFonts w:ascii="Arial" w:hAnsi="Arial" w:cs="Arial"/>
          <w:color w:val="000000"/>
          <w:sz w:val="32"/>
          <w:szCs w:val="32"/>
        </w:rPr>
      </w:pPr>
      <w:proofErr w:type="gramStart"/>
      <w:r>
        <w:rPr>
          <w:rFonts w:ascii="Arial" w:hAnsi="Arial" w:cs="Arial"/>
          <w:color w:val="000000"/>
          <w:sz w:val="32"/>
          <w:szCs w:val="32"/>
        </w:rPr>
        <w:t>@Path(</w:t>
      </w:r>
      <w:proofErr w:type="gramEnd"/>
      <w:r>
        <w:rPr>
          <w:rFonts w:ascii="Arial" w:hAnsi="Arial" w:cs="Arial"/>
          <w:color w:val="000000"/>
          <w:sz w:val="32"/>
          <w:szCs w:val="32"/>
        </w:rPr>
        <w:t>) Annotation</w:t>
      </w:r>
    </w:p>
    <w:p w:rsidR="00D57AE1" w:rsidRDefault="00D57AE1" w:rsidP="00D57AE1">
      <w:pPr>
        <w:numPr>
          <w:ilvl w:val="0"/>
          <w:numId w:val="9"/>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Its a Class &amp; Method level of annotation</w:t>
      </w:r>
    </w:p>
    <w:p w:rsidR="00D57AE1" w:rsidRDefault="00D57AE1" w:rsidP="00D57AE1">
      <w:pPr>
        <w:numPr>
          <w:ilvl w:val="0"/>
          <w:numId w:val="9"/>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This will check the path next to the base URL</w:t>
      </w:r>
    </w:p>
    <w:p w:rsidR="00D57AE1" w:rsidRDefault="00D57AE1" w:rsidP="00D57AE1">
      <w:pPr>
        <w:pStyle w:val="NormalWeb"/>
        <w:shd w:val="clear" w:color="auto" w:fill="FFFFFF"/>
        <w:spacing w:before="60" w:beforeAutospacing="0" w:after="0" w:afterAutospacing="0" w:line="384" w:lineRule="atLeast"/>
        <w:rPr>
          <w:rFonts w:ascii="Verdana" w:hAnsi="Verdana"/>
          <w:color w:val="000000"/>
          <w:sz w:val="23"/>
          <w:szCs w:val="23"/>
        </w:rPr>
      </w:pPr>
      <w:proofErr w:type="gramStart"/>
      <w:r>
        <w:rPr>
          <w:rStyle w:val="Strong"/>
          <w:rFonts w:ascii="Verdana" w:hAnsi="Verdana"/>
          <w:color w:val="3366FF"/>
          <w:sz w:val="23"/>
          <w:szCs w:val="23"/>
        </w:rPr>
        <w:t>Syntax</w:t>
      </w:r>
      <w:r>
        <w:rPr>
          <w:rFonts w:ascii="Verdana" w:hAnsi="Verdana"/>
          <w:color w:val="000000"/>
          <w:sz w:val="23"/>
          <w:szCs w:val="23"/>
        </w:rPr>
        <w:t> :</w:t>
      </w:r>
      <w:proofErr w:type="gramEnd"/>
      <w:r>
        <w:rPr>
          <w:rFonts w:ascii="Verdana" w:hAnsi="Verdana"/>
          <w:color w:val="000000"/>
          <w:sz w:val="23"/>
          <w:szCs w:val="23"/>
        </w:rPr>
        <w:br/>
      </w:r>
      <w:r>
        <w:rPr>
          <w:rFonts w:ascii="Verdana" w:hAnsi="Verdana"/>
          <w:color w:val="008000"/>
          <w:sz w:val="23"/>
          <w:szCs w:val="23"/>
        </w:rPr>
        <w:t>Base URL</w:t>
      </w:r>
      <w:r>
        <w:rPr>
          <w:rFonts w:ascii="Verdana" w:hAnsi="Verdana"/>
          <w:color w:val="000000"/>
          <w:sz w:val="23"/>
          <w:szCs w:val="23"/>
        </w:rPr>
        <w:t> :</w:t>
      </w:r>
      <w:r>
        <w:rPr>
          <w:rFonts w:ascii="Verdana" w:hAnsi="Verdana"/>
          <w:color w:val="000000"/>
          <w:sz w:val="23"/>
          <w:szCs w:val="23"/>
        </w:rPr>
        <w:br/>
      </w:r>
      <w:r>
        <w:rPr>
          <w:rStyle w:val="Emphasis"/>
          <w:rFonts w:ascii="Verdana" w:hAnsi="Verdana"/>
          <w:color w:val="000000"/>
          <w:sz w:val="23"/>
          <w:szCs w:val="23"/>
        </w:rPr>
        <w:t>http://localhost:(port)/&lt;YourApplicationName&gt;/&lt;UrlPattern In Web.xml&gt;/&lt;</w:t>
      </w:r>
      <w:r>
        <w:rPr>
          <w:rStyle w:val="Emphasis"/>
          <w:rFonts w:ascii="Verdana" w:hAnsi="Verdana"/>
          <w:color w:val="FF0000"/>
          <w:sz w:val="23"/>
          <w:szCs w:val="23"/>
          <w:u w:val="single"/>
        </w:rPr>
        <w:t>path</w:t>
      </w:r>
      <w:r>
        <w:rPr>
          <w:rStyle w:val="Emphasis"/>
          <w:rFonts w:ascii="Verdana" w:hAnsi="Verdana"/>
          <w:color w:val="000000"/>
          <w:sz w:val="23"/>
          <w:szCs w:val="23"/>
        </w:rPr>
        <w:t>&gt;</w:t>
      </w:r>
      <w:r>
        <w:rPr>
          <w:rFonts w:ascii="Verdana" w:hAnsi="Verdana"/>
          <w:color w:val="000000"/>
          <w:sz w:val="23"/>
          <w:szCs w:val="23"/>
        </w:rPr>
        <w:br/>
        <w:t>Here </w:t>
      </w:r>
      <w:r>
        <w:rPr>
          <w:rStyle w:val="Emphasis"/>
          <w:rFonts w:ascii="Verdana" w:hAnsi="Verdana"/>
          <w:color w:val="000000"/>
          <w:sz w:val="23"/>
          <w:szCs w:val="23"/>
        </w:rPr>
        <w:t>&lt;</w:t>
      </w:r>
      <w:r>
        <w:rPr>
          <w:rStyle w:val="Emphasis"/>
          <w:rFonts w:ascii="Verdana" w:hAnsi="Verdana"/>
          <w:color w:val="FF0000"/>
          <w:sz w:val="23"/>
          <w:szCs w:val="23"/>
        </w:rPr>
        <w:t>path</w:t>
      </w:r>
      <w:r>
        <w:rPr>
          <w:rStyle w:val="Emphasis"/>
          <w:rFonts w:ascii="Verdana" w:hAnsi="Verdana"/>
          <w:color w:val="000000"/>
          <w:sz w:val="23"/>
          <w:szCs w:val="23"/>
        </w:rPr>
        <w:t>&gt; is the part of URI</w:t>
      </w:r>
      <w:r>
        <w:rPr>
          <w:rFonts w:ascii="Verdana" w:hAnsi="Verdana"/>
          <w:color w:val="000000"/>
          <w:sz w:val="23"/>
          <w:szCs w:val="23"/>
        </w:rPr>
        <w:t>, and this will be identified by @</w:t>
      </w:r>
      <w:r>
        <w:rPr>
          <w:rStyle w:val="Emphasis"/>
          <w:rFonts w:ascii="Verdana" w:hAnsi="Verdana"/>
          <w:color w:val="000000"/>
          <w:sz w:val="23"/>
          <w:szCs w:val="23"/>
        </w:rPr>
        <w:t>path</w:t>
      </w:r>
      <w:r>
        <w:rPr>
          <w:rFonts w:ascii="Verdana" w:hAnsi="Verdana"/>
          <w:color w:val="000000"/>
          <w:sz w:val="23"/>
          <w:szCs w:val="23"/>
        </w:rPr>
        <w:t> annotation at class/method level, you will be able to understand in the next RESTful  hello world tutorial.</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@GET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Its a method level of annotation, this annotation indicates that the following method should respond to the HTTP GET request only,  i mean if we annotate our method with @</w:t>
      </w:r>
      <w:r>
        <w:rPr>
          <w:rFonts w:ascii="Verdana" w:hAnsi="Verdana"/>
          <w:color w:val="99CC00"/>
          <w:sz w:val="23"/>
          <w:szCs w:val="23"/>
        </w:rPr>
        <w:t>GET</w:t>
      </w:r>
      <w:r>
        <w:rPr>
          <w:rFonts w:ascii="Verdana" w:hAnsi="Verdana"/>
          <w:color w:val="000000"/>
          <w:sz w:val="23"/>
          <w:szCs w:val="23"/>
        </w:rPr>
        <w:t>, the execution flow will enter that following method if we send GET request from the client</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@POST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proofErr w:type="gramStart"/>
      <w:r>
        <w:rPr>
          <w:rFonts w:ascii="Verdana" w:hAnsi="Verdana"/>
          <w:color w:val="000000"/>
          <w:sz w:val="23"/>
          <w:szCs w:val="23"/>
        </w:rPr>
        <w:t>Its</w:t>
      </w:r>
      <w:proofErr w:type="gramEnd"/>
      <w:r>
        <w:rPr>
          <w:rFonts w:ascii="Verdana" w:hAnsi="Verdana"/>
          <w:color w:val="000000"/>
          <w:sz w:val="23"/>
          <w:szCs w:val="23"/>
        </w:rPr>
        <w:t xml:space="preserve"> a method level of annotation, this annotation indicates that the following method should respond to the HTTP </w:t>
      </w:r>
      <w:r>
        <w:rPr>
          <w:rFonts w:ascii="Verdana" w:hAnsi="Verdana"/>
          <w:color w:val="3366FF"/>
          <w:sz w:val="23"/>
          <w:szCs w:val="23"/>
        </w:rPr>
        <w:t>POST</w:t>
      </w:r>
      <w:r>
        <w:rPr>
          <w:rFonts w:ascii="Verdana" w:hAnsi="Verdana"/>
          <w:color w:val="000000"/>
          <w:sz w:val="23"/>
          <w:szCs w:val="23"/>
        </w:rPr>
        <w:t> request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lastRenderedPageBreak/>
        <w:t>@PUT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proofErr w:type="gramStart"/>
      <w:r>
        <w:rPr>
          <w:rFonts w:ascii="Verdana" w:hAnsi="Verdana"/>
          <w:color w:val="000000"/>
          <w:sz w:val="23"/>
          <w:szCs w:val="23"/>
        </w:rPr>
        <w:t>Its</w:t>
      </w:r>
      <w:proofErr w:type="gramEnd"/>
      <w:r>
        <w:rPr>
          <w:rFonts w:ascii="Verdana" w:hAnsi="Verdana"/>
          <w:color w:val="000000"/>
          <w:sz w:val="23"/>
          <w:szCs w:val="23"/>
        </w:rPr>
        <w:t xml:space="preserve"> a method level of annotation, this annotation indicates that the following method should respond to the HTTP </w:t>
      </w:r>
      <w:r>
        <w:rPr>
          <w:rFonts w:ascii="Verdana" w:hAnsi="Verdana"/>
          <w:color w:val="993366"/>
          <w:sz w:val="23"/>
          <w:szCs w:val="23"/>
        </w:rPr>
        <w:t>PUT</w:t>
      </w:r>
      <w:r>
        <w:rPr>
          <w:rFonts w:ascii="Verdana" w:hAnsi="Verdana"/>
          <w:color w:val="000000"/>
          <w:sz w:val="23"/>
          <w:szCs w:val="23"/>
        </w:rPr>
        <w:t> request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@DELETE</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proofErr w:type="gramStart"/>
      <w:r>
        <w:rPr>
          <w:rFonts w:ascii="Verdana" w:hAnsi="Verdana"/>
          <w:color w:val="000000"/>
          <w:sz w:val="23"/>
          <w:szCs w:val="23"/>
        </w:rPr>
        <w:t>Its</w:t>
      </w:r>
      <w:proofErr w:type="gramEnd"/>
      <w:r>
        <w:rPr>
          <w:rFonts w:ascii="Verdana" w:hAnsi="Verdana"/>
          <w:color w:val="000000"/>
          <w:sz w:val="23"/>
          <w:szCs w:val="23"/>
        </w:rPr>
        <w:t xml:space="preserve"> a method level of annotation, this annotation indicates that the following method should respond to the HTTP </w:t>
      </w:r>
      <w:r>
        <w:rPr>
          <w:rFonts w:ascii="Verdana" w:hAnsi="Verdana"/>
          <w:color w:val="FF9900"/>
          <w:sz w:val="23"/>
          <w:szCs w:val="23"/>
        </w:rPr>
        <w:t>DELETE</w:t>
      </w:r>
      <w:r>
        <w:rPr>
          <w:rFonts w:ascii="Verdana" w:hAnsi="Verdana"/>
          <w:color w:val="000000"/>
          <w:sz w:val="23"/>
          <w:szCs w:val="23"/>
        </w:rPr>
        <w:t> request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@Produces</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proofErr w:type="gramStart"/>
      <w:r>
        <w:rPr>
          <w:rFonts w:ascii="Verdana" w:hAnsi="Verdana"/>
          <w:color w:val="000000"/>
          <w:sz w:val="23"/>
          <w:szCs w:val="23"/>
        </w:rPr>
        <w:t>Its</w:t>
      </w:r>
      <w:proofErr w:type="gramEnd"/>
      <w:r>
        <w:rPr>
          <w:rFonts w:ascii="Verdana" w:hAnsi="Verdana"/>
          <w:color w:val="000000"/>
          <w:sz w:val="23"/>
          <w:szCs w:val="23"/>
        </w:rPr>
        <w:t xml:space="preserve"> a method or field level annotation, This tells which MIME type is delivered by the method annotated with @</w:t>
      </w:r>
      <w:r>
        <w:rPr>
          <w:rFonts w:ascii="Verdana" w:hAnsi="Verdana"/>
          <w:color w:val="0000FF"/>
          <w:sz w:val="23"/>
          <w:szCs w:val="23"/>
        </w:rPr>
        <w:t>GET</w:t>
      </w:r>
      <w:r>
        <w:rPr>
          <w:rFonts w:ascii="Verdana" w:hAnsi="Verdana"/>
          <w:color w:val="000000"/>
          <w:sz w:val="23"/>
          <w:szCs w:val="23"/>
        </w:rPr>
        <w:t>.  I mean when ever we send a HTTP GET request to our RESTful service, it will invokes particular method and produces the output in different formats.  There you can specifies in what are all formats (</w:t>
      </w:r>
      <w:r>
        <w:rPr>
          <w:rFonts w:ascii="Verdana" w:hAnsi="Verdana"/>
          <w:color w:val="99CC00"/>
          <w:sz w:val="23"/>
          <w:szCs w:val="23"/>
        </w:rPr>
        <w:t>MIME</w:t>
      </w:r>
      <w:r>
        <w:rPr>
          <w:rFonts w:ascii="Verdana" w:hAnsi="Verdana"/>
          <w:color w:val="000000"/>
          <w:sz w:val="23"/>
          <w:szCs w:val="23"/>
        </w:rPr>
        <w:t>) your method can produce the output, by using @produces annotation.</w:t>
      </w:r>
      <w:r>
        <w:rPr>
          <w:rFonts w:ascii="Verdana" w:hAnsi="Verdana"/>
          <w:color w:val="000000"/>
          <w:sz w:val="23"/>
          <w:szCs w:val="23"/>
        </w:rPr>
        <w:br/>
      </w:r>
      <w:r>
        <w:rPr>
          <w:rStyle w:val="Strong"/>
          <w:rFonts w:ascii="Verdana" w:hAnsi="Verdana"/>
          <w:color w:val="FF0000"/>
          <w:sz w:val="23"/>
          <w:szCs w:val="23"/>
        </w:rPr>
        <w:t>Remember</w:t>
      </w:r>
      <w:r>
        <w:rPr>
          <w:rFonts w:ascii="Verdana" w:hAnsi="Verdana"/>
          <w:color w:val="000000"/>
          <w:sz w:val="23"/>
          <w:szCs w:val="23"/>
        </w:rPr>
        <w:t>: We will use @Produces annotation for GET requests only.</w:t>
      </w:r>
    </w:p>
    <w:p w:rsidR="00D57AE1" w:rsidRDefault="00D57AE1" w:rsidP="00D57AE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@Consumes</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 xml:space="preserve">This is a class and method level </w:t>
      </w:r>
      <w:proofErr w:type="gramStart"/>
      <w:r>
        <w:rPr>
          <w:rFonts w:ascii="Verdana" w:hAnsi="Verdana"/>
          <w:color w:val="000000"/>
          <w:sz w:val="23"/>
          <w:szCs w:val="23"/>
        </w:rPr>
        <w:t>annotation,</w:t>
      </w:r>
      <w:proofErr w:type="gramEnd"/>
      <w:r>
        <w:rPr>
          <w:rFonts w:ascii="Verdana" w:hAnsi="Verdana"/>
          <w:color w:val="000000"/>
          <w:sz w:val="23"/>
          <w:szCs w:val="23"/>
        </w:rPr>
        <w:t xml:space="preserve"> this will define which MIME type is consumed by the particular method. I mean in which format the method can accept the input from the client.</w:t>
      </w:r>
    </w:p>
    <w:p w:rsidR="00D57AE1" w:rsidRDefault="00D57AE1" w:rsidP="00D57AE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Will discuss later regarding </w:t>
      </w:r>
      <w:r>
        <w:rPr>
          <w:rFonts w:ascii="Verdana" w:hAnsi="Verdana"/>
          <w:color w:val="000000"/>
          <w:sz w:val="23"/>
          <w:szCs w:val="23"/>
          <w:u w:val="single"/>
        </w:rPr>
        <w:t>@</w:t>
      </w:r>
      <w:r>
        <w:rPr>
          <w:rStyle w:val="Emphasis"/>
          <w:rFonts w:ascii="Verdana" w:hAnsi="Verdana"/>
          <w:color w:val="000000"/>
          <w:sz w:val="23"/>
          <w:szCs w:val="23"/>
          <w:u w:val="single"/>
        </w:rPr>
        <w:t>PathParam</w:t>
      </w:r>
      <w:r>
        <w:rPr>
          <w:rFonts w:ascii="Verdana" w:hAnsi="Verdana"/>
          <w:color w:val="000000"/>
          <w:sz w:val="23"/>
          <w:szCs w:val="23"/>
        </w:rPr>
        <w:t>, </w:t>
      </w:r>
      <w:r>
        <w:rPr>
          <w:rFonts w:ascii="Verdana" w:hAnsi="Verdana"/>
          <w:color w:val="000000"/>
          <w:sz w:val="23"/>
          <w:szCs w:val="23"/>
          <w:u w:val="single"/>
        </w:rPr>
        <w:t>@</w:t>
      </w:r>
      <w:r>
        <w:rPr>
          <w:rStyle w:val="Emphasis"/>
          <w:rFonts w:ascii="Verdana" w:hAnsi="Verdana"/>
          <w:color w:val="000000"/>
          <w:sz w:val="23"/>
          <w:szCs w:val="23"/>
          <w:u w:val="single"/>
        </w:rPr>
        <w:t>QueryParam</w:t>
      </w:r>
      <w:r>
        <w:rPr>
          <w:rFonts w:ascii="Verdana" w:hAnsi="Verdana"/>
          <w:color w:val="000000"/>
          <w:sz w:val="23"/>
          <w:szCs w:val="23"/>
        </w:rPr>
        <w:t>, </w:t>
      </w:r>
      <w:r>
        <w:rPr>
          <w:rFonts w:ascii="Verdana" w:hAnsi="Verdana"/>
          <w:color w:val="000000"/>
          <w:sz w:val="23"/>
          <w:szCs w:val="23"/>
          <w:u w:val="single"/>
        </w:rPr>
        <w:t>@</w:t>
      </w:r>
      <w:r>
        <w:rPr>
          <w:rStyle w:val="Emphasis"/>
          <w:rFonts w:ascii="Verdana" w:hAnsi="Verdana"/>
          <w:color w:val="000000"/>
          <w:sz w:val="23"/>
          <w:szCs w:val="23"/>
          <w:u w:val="single"/>
        </w:rPr>
        <w:t>MatrixParam</w:t>
      </w:r>
      <w:r>
        <w:rPr>
          <w:rFonts w:ascii="Verdana" w:hAnsi="Verdana"/>
          <w:color w:val="000000"/>
          <w:sz w:val="23"/>
          <w:szCs w:val="23"/>
        </w:rPr>
        <w:t>, </w:t>
      </w:r>
      <w:r>
        <w:rPr>
          <w:rFonts w:ascii="Verdana" w:hAnsi="Verdana"/>
          <w:color w:val="000000"/>
          <w:sz w:val="23"/>
          <w:szCs w:val="23"/>
          <w:u w:val="single"/>
        </w:rPr>
        <w:t>@</w:t>
      </w:r>
      <w:r>
        <w:rPr>
          <w:rStyle w:val="Emphasis"/>
          <w:rFonts w:ascii="Verdana" w:hAnsi="Verdana"/>
          <w:color w:val="000000"/>
          <w:sz w:val="23"/>
          <w:szCs w:val="23"/>
          <w:u w:val="single"/>
        </w:rPr>
        <w:t>FormParam</w:t>
      </w:r>
      <w:r>
        <w:rPr>
          <w:rFonts w:ascii="Verdana" w:hAnsi="Verdana"/>
          <w:color w:val="000000"/>
          <w:sz w:val="23"/>
          <w:szCs w:val="23"/>
        </w:rPr>
        <w:t> annotations </w:t>
      </w:r>
      <w:r>
        <w:rPr>
          <w:rFonts w:ascii="Verdana" w:hAnsi="Verdana"/>
          <w:noProof/>
          <w:color w:val="000000"/>
          <w:sz w:val="23"/>
          <w:szCs w:val="23"/>
        </w:rPr>
        <w:drawing>
          <wp:inline distT="0" distB="0" distL="0" distR="0">
            <wp:extent cx="142875" cy="142875"/>
            <wp:effectExtent l="19050" t="0" r="9525"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pic:cNvPicPr>
                      <a:picLocks noChangeAspect="1" noChangeArrowheads="1"/>
                    </pic:cNvPicPr>
                  </pic:nvPicPr>
                  <pic:blipFill>
                    <a:blip r:embed="rId16"/>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ascii="Verdana" w:hAnsi="Verdana"/>
          <w:color w:val="000000"/>
          <w:sz w:val="23"/>
          <w:szCs w:val="23"/>
        </w:rPr>
        <w:t> , i will talk more about these annotations in the next examples.</w:t>
      </w:r>
    </w:p>
    <w:p w:rsidR="00FC7F21" w:rsidRDefault="00FC7F21">
      <w:pPr>
        <w:rPr>
          <w:rFonts w:ascii="Arial" w:hAnsi="Arial" w:cs="Arial"/>
          <w:sz w:val="20"/>
          <w:szCs w:val="20"/>
        </w:rPr>
      </w:pPr>
    </w:p>
    <w:p w:rsidR="008F3CF6" w:rsidRDefault="008F3CF6">
      <w:pPr>
        <w:rPr>
          <w:rFonts w:ascii="Arial" w:hAnsi="Arial" w:cs="Arial"/>
          <w:sz w:val="20"/>
          <w:szCs w:val="20"/>
        </w:rPr>
      </w:pPr>
    </w:p>
    <w:p w:rsidR="008F3CF6" w:rsidRPr="008F3CF6" w:rsidRDefault="008F3CF6" w:rsidP="008F3CF6">
      <w:pPr>
        <w:pBdr>
          <w:bottom w:val="single" w:sz="6" w:space="4" w:color="F4F5F1"/>
        </w:pBdr>
        <w:shd w:val="clear" w:color="auto" w:fill="FFFFFF"/>
        <w:spacing w:after="75" w:line="288" w:lineRule="atLeast"/>
        <w:outlineLvl w:val="0"/>
        <w:rPr>
          <w:rFonts w:ascii="Verdana" w:eastAsia="Times New Roman" w:hAnsi="Verdana" w:cs="Arial"/>
          <w:color w:val="233705"/>
          <w:kern w:val="36"/>
          <w:sz w:val="66"/>
          <w:szCs w:val="66"/>
        </w:rPr>
      </w:pPr>
      <w:r w:rsidRPr="008F3CF6">
        <w:rPr>
          <w:rFonts w:ascii="Verdana" w:eastAsia="Times New Roman" w:hAnsi="Verdana" w:cs="Arial"/>
          <w:color w:val="233705"/>
          <w:kern w:val="36"/>
          <w:sz w:val="66"/>
          <w:szCs w:val="66"/>
        </w:rPr>
        <w:t>How RESTful Web Services Extract Input Parameters</w:t>
      </w:r>
    </w:p>
    <w:p w:rsidR="008F3CF6" w:rsidRPr="008F3CF6" w:rsidRDefault="00510313" w:rsidP="008F3CF6">
      <w:pPr>
        <w:shd w:val="clear" w:color="auto" w:fill="FCFBFB"/>
        <w:spacing w:after="0" w:line="240" w:lineRule="auto"/>
        <w:rPr>
          <w:rFonts w:ascii="Verdana" w:eastAsia="Times New Roman" w:hAnsi="Verdana" w:cs="Times New Roman"/>
          <w:color w:val="000000"/>
          <w:sz w:val="18"/>
          <w:szCs w:val="18"/>
        </w:rPr>
      </w:pPr>
      <w:hyperlink r:id="rId32" w:history="1">
        <w:r w:rsidR="008F3CF6" w:rsidRPr="008F3CF6">
          <w:rPr>
            <w:rFonts w:ascii="Verdana" w:eastAsia="Times New Roman" w:hAnsi="Verdana" w:cs="Times New Roman"/>
            <w:color w:val="4A90E2"/>
            <w:sz w:val="17"/>
          </w:rPr>
          <w:t>Web Services</w:t>
        </w:r>
      </w:hyperlink>
      <w:r w:rsidR="008F3CF6" w:rsidRPr="008F3CF6">
        <w:rPr>
          <w:rFonts w:ascii="Verdana" w:eastAsia="Times New Roman" w:hAnsi="Verdana" w:cs="Times New Roman"/>
          <w:color w:val="000000"/>
          <w:sz w:val="18"/>
          <w:szCs w:val="18"/>
        </w:rPr>
        <w:t> »on Jul 6, 2014 </w:t>
      </w:r>
      <w:hyperlink r:id="rId33" w:anchor="comments" w:tooltip="Comment on How RESTful Web Services Extract Input Parameters" w:history="1">
        <w:proofErr w:type="gramStart"/>
        <w:r w:rsidR="008F3CF6" w:rsidRPr="008F3CF6">
          <w:rPr>
            <w:rFonts w:ascii="Verdana" w:eastAsia="Times New Roman" w:hAnsi="Verdana" w:cs="Times New Roman"/>
            <w:b/>
            <w:bCs/>
            <w:color w:val="4A90E2"/>
            <w:sz w:val="17"/>
          </w:rPr>
          <w:t>{ 8</w:t>
        </w:r>
        <w:proofErr w:type="gramEnd"/>
        <w:r w:rsidR="008F3CF6" w:rsidRPr="008F3CF6">
          <w:rPr>
            <w:rFonts w:ascii="Verdana" w:eastAsia="Times New Roman" w:hAnsi="Verdana" w:cs="Times New Roman"/>
            <w:b/>
            <w:bCs/>
            <w:color w:val="4A90E2"/>
            <w:sz w:val="17"/>
          </w:rPr>
          <w:t xml:space="preserve"> Comments }</w:t>
        </w:r>
      </w:hyperlink>
      <w:r w:rsidR="008F3CF6" w:rsidRPr="008F3CF6">
        <w:rPr>
          <w:rFonts w:ascii="Verdana" w:eastAsia="Times New Roman" w:hAnsi="Verdana" w:cs="Times New Roman"/>
          <w:color w:val="000000"/>
          <w:sz w:val="18"/>
          <w:szCs w:val="18"/>
        </w:rPr>
        <w:t> By </w:t>
      </w:r>
      <w:hyperlink r:id="rId34" w:tgtFrame="_blank" w:history="1">
        <w:r w:rsidR="008F3CF6" w:rsidRPr="008F3CF6">
          <w:rPr>
            <w:rFonts w:ascii="Verdana" w:eastAsia="Times New Roman" w:hAnsi="Verdana" w:cs="Times New Roman"/>
            <w:color w:val="4A90E2"/>
            <w:sz w:val="17"/>
          </w:rPr>
          <w:t>Sivateja</w:t>
        </w:r>
      </w:hyperlink>
    </w:p>
    <w:p w:rsidR="008F3CF6" w:rsidRPr="008F3CF6" w:rsidRDefault="008F3CF6" w:rsidP="008F3CF6">
      <w:pPr>
        <w:shd w:val="clear" w:color="auto" w:fill="FFFFFF"/>
        <w:spacing w:after="0" w:line="240" w:lineRule="auto"/>
        <w:rPr>
          <w:rFonts w:ascii="Arial" w:eastAsia="Times New Roman" w:hAnsi="Arial" w:cs="Arial"/>
          <w:sz w:val="20"/>
          <w:szCs w:val="20"/>
        </w:rPr>
      </w:pPr>
      <w:r w:rsidRPr="008F3CF6">
        <w:rPr>
          <w:rFonts w:ascii="Arial" w:eastAsia="Times New Roman" w:hAnsi="Arial" w:cs="Arial"/>
          <w:color w:val="000000"/>
          <w:sz w:val="20"/>
          <w:szCs w:val="20"/>
        </w:rPr>
        <w:t> </w:t>
      </w:r>
    </w:p>
    <w:p w:rsidR="008F3CF6" w:rsidRPr="008F3CF6" w:rsidRDefault="008F3CF6" w:rsidP="008F3CF6">
      <w:pPr>
        <w:shd w:val="clear" w:color="auto" w:fill="FFFFFF"/>
        <w:spacing w:before="60" w:after="0" w:line="384" w:lineRule="atLeast"/>
        <w:jc w:val="both"/>
        <w:rPr>
          <w:rFonts w:ascii="Verdana" w:eastAsia="Times New Roman" w:hAnsi="Verdana" w:cs="Times New Roman"/>
          <w:sz w:val="23"/>
          <w:szCs w:val="23"/>
        </w:rPr>
      </w:pPr>
      <w:r w:rsidRPr="008F3CF6">
        <w:rPr>
          <w:rFonts w:ascii="Times New Roman" w:eastAsia="Times New Roman" w:hAnsi="Times New Roman" w:cs="Times New Roman"/>
          <w:color w:val="000000"/>
          <w:sz w:val="77"/>
        </w:rPr>
        <w:t>I</w:t>
      </w:r>
      <w:r w:rsidRPr="008F3CF6">
        <w:rPr>
          <w:rFonts w:ascii="Verdana" w:eastAsia="Times New Roman" w:hAnsi="Verdana" w:cs="Times New Roman"/>
          <w:color w:val="000000"/>
          <w:sz w:val="23"/>
          <w:szCs w:val="23"/>
        </w:rPr>
        <w:t>n this </w:t>
      </w:r>
      <w:r w:rsidRPr="008F3CF6">
        <w:rPr>
          <w:rFonts w:ascii="Verdana" w:eastAsia="Times New Roman" w:hAnsi="Verdana" w:cs="Times New Roman"/>
          <w:color w:val="008000"/>
          <w:sz w:val="23"/>
          <w:szCs w:val="23"/>
        </w:rPr>
        <w:t>article</w:t>
      </w:r>
      <w:r w:rsidRPr="008F3CF6">
        <w:rPr>
          <w:rFonts w:ascii="Verdana" w:eastAsia="Times New Roman" w:hAnsi="Verdana" w:cs="Times New Roman"/>
          <w:color w:val="000000"/>
          <w:sz w:val="23"/>
          <w:szCs w:val="23"/>
        </w:rPr>
        <w:t> i will show you how a RESTful web service will</w:t>
      </w:r>
      <w:proofErr w:type="gramStart"/>
      <w:r w:rsidRPr="008F3CF6">
        <w:rPr>
          <w:rFonts w:ascii="Verdana" w:eastAsia="Times New Roman" w:hAnsi="Verdana" w:cs="Times New Roman"/>
          <w:color w:val="000000"/>
          <w:sz w:val="23"/>
          <w:szCs w:val="23"/>
        </w:rPr>
        <w:t>  </w:t>
      </w:r>
      <w:r w:rsidRPr="008F3CF6">
        <w:rPr>
          <w:rFonts w:ascii="Verdana" w:eastAsia="Times New Roman" w:hAnsi="Verdana" w:cs="Times New Roman"/>
          <w:color w:val="FF6600"/>
          <w:sz w:val="23"/>
          <w:szCs w:val="23"/>
        </w:rPr>
        <w:t>extract</w:t>
      </w:r>
      <w:proofErr w:type="gramEnd"/>
      <w:r w:rsidRPr="008F3CF6">
        <w:rPr>
          <w:rFonts w:ascii="Verdana" w:eastAsia="Times New Roman" w:hAnsi="Verdana" w:cs="Times New Roman"/>
          <w:color w:val="000000"/>
          <w:sz w:val="23"/>
          <w:szCs w:val="23"/>
        </w:rPr>
        <w:t> input parameters from the </w:t>
      </w:r>
      <w:r w:rsidRPr="008F3CF6">
        <w:rPr>
          <w:rFonts w:ascii="Verdana" w:eastAsia="Times New Roman" w:hAnsi="Verdana" w:cs="Times New Roman"/>
          <w:color w:val="3366FF"/>
          <w:sz w:val="23"/>
          <w:szCs w:val="23"/>
        </w:rPr>
        <w:t>client</w:t>
      </w:r>
      <w:r w:rsidRPr="008F3CF6">
        <w:rPr>
          <w:rFonts w:ascii="Verdana" w:eastAsia="Times New Roman" w:hAnsi="Verdana" w:cs="Times New Roman"/>
          <w:color w:val="000000"/>
          <w:sz w:val="23"/>
          <w:szCs w:val="23"/>
        </w:rPr>
        <w:t xml:space="preserve">request.  We have different ways of sending input </w:t>
      </w:r>
      <w:r w:rsidRPr="008F3CF6">
        <w:rPr>
          <w:rFonts w:ascii="Verdana" w:eastAsia="Times New Roman" w:hAnsi="Verdana" w:cs="Times New Roman"/>
          <w:color w:val="000000"/>
          <w:sz w:val="23"/>
          <w:szCs w:val="23"/>
        </w:rPr>
        <w:lastRenderedPageBreak/>
        <w:t>values to the rest services, and RESTful web service extract those details based upon the client URL pattern. In JAX-RS we can use the following annotations to extract the input values sent by the client.</w:t>
      </w:r>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993366"/>
          <w:sz w:val="21"/>
          <w:szCs w:val="21"/>
        </w:rPr>
        <w:t>PathParam</w:t>
      </w:r>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99CC00"/>
          <w:sz w:val="21"/>
          <w:szCs w:val="21"/>
        </w:rPr>
        <w:t>QueryParam</w:t>
      </w:r>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333399"/>
          <w:sz w:val="21"/>
          <w:szCs w:val="21"/>
        </w:rPr>
        <w:t>MatrixParam</w:t>
      </w:r>
    </w:p>
    <w:p w:rsidR="00192881" w:rsidRDefault="00192881" w:rsidP="00192881">
      <w:pPr>
        <w:numPr>
          <w:ilvl w:val="0"/>
          <w:numId w:val="10"/>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t>
      </w:r>
      <w:r>
        <w:rPr>
          <w:rFonts w:ascii="Verdana" w:hAnsi="Verdana"/>
          <w:color w:val="FF9900"/>
          <w:sz w:val="21"/>
          <w:szCs w:val="21"/>
        </w:rPr>
        <w:t>FormParam</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t>
      </w:r>
      <w:r>
        <w:rPr>
          <w:rStyle w:val="Emphasis"/>
          <w:rFonts w:ascii="Verdana" w:eastAsiaTheme="majorEastAsia" w:hAnsi="Verdana"/>
          <w:color w:val="000000"/>
          <w:sz w:val="23"/>
          <w:szCs w:val="23"/>
        </w:rPr>
        <w:t>PathParam</w:t>
      </w:r>
      <w:proofErr w:type="gramStart"/>
      <w:r>
        <w:rPr>
          <w:rFonts w:ascii="Verdana" w:hAnsi="Verdana"/>
          <w:color w:val="000000"/>
          <w:sz w:val="23"/>
          <w:szCs w:val="23"/>
        </w:rPr>
        <w:t>,@</w:t>
      </w:r>
      <w:r>
        <w:rPr>
          <w:rStyle w:val="Emphasis"/>
          <w:rFonts w:ascii="Verdana" w:eastAsiaTheme="majorEastAsia" w:hAnsi="Verdana"/>
          <w:color w:val="000000"/>
          <w:sz w:val="23"/>
          <w:szCs w:val="23"/>
        </w:rPr>
        <w:t>QueryParam</w:t>
      </w:r>
      <w:proofErr w:type="gramEnd"/>
      <w:r>
        <w:rPr>
          <w:rFonts w:ascii="Verdana" w:hAnsi="Verdana"/>
          <w:color w:val="000000"/>
          <w:sz w:val="23"/>
          <w:szCs w:val="23"/>
        </w:rPr>
        <w:t>,@</w:t>
      </w:r>
      <w:r>
        <w:rPr>
          <w:rStyle w:val="Emphasis"/>
          <w:rFonts w:ascii="Verdana" w:eastAsiaTheme="majorEastAsia" w:hAnsi="Verdana"/>
          <w:color w:val="000000"/>
          <w:sz w:val="23"/>
          <w:szCs w:val="23"/>
        </w:rPr>
        <w:t>MatrixParam</w:t>
      </w:r>
      <w:r>
        <w:rPr>
          <w:rFonts w:ascii="Verdana" w:hAnsi="Verdana"/>
          <w:color w:val="000000"/>
          <w:sz w:val="23"/>
          <w:szCs w:val="23"/>
        </w:rPr>
        <w:t> are parameter </w:t>
      </w:r>
      <w:r>
        <w:rPr>
          <w:rFonts w:ascii="Verdana" w:hAnsi="Verdana"/>
          <w:color w:val="008000"/>
          <w:sz w:val="23"/>
          <w:szCs w:val="23"/>
        </w:rPr>
        <w:t>annotations</w:t>
      </w:r>
      <w:r>
        <w:rPr>
          <w:rFonts w:ascii="Verdana" w:hAnsi="Verdana"/>
          <w:color w:val="000000"/>
          <w:sz w:val="23"/>
          <w:szCs w:val="23"/>
        </w:rPr>
        <w:t> which allows us to map variable URI path fragments into your method call. </w:t>
      </w:r>
      <w:proofErr w:type="gramStart"/>
      <w:r>
        <w:rPr>
          <w:rFonts w:ascii="Verdana" w:hAnsi="Verdana"/>
          <w:color w:val="FF0000"/>
          <w:sz w:val="23"/>
          <w:szCs w:val="23"/>
        </w:rPr>
        <w:t>Confused</w:t>
      </w:r>
      <w:r>
        <w:rPr>
          <w:rFonts w:ascii="Verdana" w:hAnsi="Verdana"/>
          <w:color w:val="000000"/>
          <w:sz w:val="23"/>
          <w:szCs w:val="23"/>
        </w:rPr>
        <w:t> ? </w:t>
      </w:r>
      <w:proofErr w:type="gramEnd"/>
      <w:r>
        <w:rPr>
          <w:rFonts w:ascii="Verdana" w:hAnsi="Verdana"/>
          <w:noProof/>
          <w:color w:val="000000"/>
          <w:sz w:val="23"/>
          <w:szCs w:val="23"/>
        </w:rPr>
        <w:drawing>
          <wp:inline distT="0" distB="0" distL="0" distR="0">
            <wp:extent cx="142875" cy="142875"/>
            <wp:effectExtent l="19050" t="0" r="9525" b="0"/>
            <wp:docPr id="1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a:blip r:embed="rId16"/>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ascii="Verdana" w:hAnsi="Verdana"/>
          <w:color w:val="000000"/>
          <w:sz w:val="23"/>
          <w:szCs w:val="23"/>
        </w:rPr>
        <w:t> In simple words, these three annotations will come into picture in case if we are passing the input values to the restful service through the URL. After that Rest service will extract those values by using these annotations. Regarding @</w:t>
      </w:r>
      <w:r>
        <w:rPr>
          <w:rStyle w:val="Emphasis"/>
          <w:rFonts w:ascii="Verdana" w:eastAsiaTheme="majorEastAsia" w:hAnsi="Verdana"/>
          <w:color w:val="99CC00"/>
          <w:sz w:val="23"/>
          <w:szCs w:val="23"/>
        </w:rPr>
        <w:t>FormParam,</w:t>
      </w:r>
      <w:r>
        <w:rPr>
          <w:rFonts w:ascii="Verdana" w:hAnsi="Verdana"/>
          <w:color w:val="99CC00"/>
          <w:sz w:val="23"/>
          <w:szCs w:val="23"/>
        </w:rPr>
        <w:t> </w:t>
      </w:r>
      <w:r>
        <w:rPr>
          <w:rFonts w:ascii="Verdana" w:hAnsi="Verdana"/>
          <w:color w:val="000000"/>
          <w:sz w:val="23"/>
          <w:szCs w:val="23"/>
        </w:rPr>
        <w:t>restful web service will use this annotation to retrieve the values sent by the client through some HTML/JSP form.</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@PathParam URL Syntax</w:t>
      </w:r>
    </w:p>
    <w:p w:rsidR="00192881" w:rsidRDefault="00192881" w:rsidP="00192881">
      <w:pPr>
        <w:pStyle w:val="NormalWeb"/>
        <w:shd w:val="clear" w:color="auto" w:fill="F9FBF6"/>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http://localhost:7001/&lt;Rest Service Name&gt;/rest/customers/</w:t>
      </w:r>
      <w:r>
        <w:rPr>
          <w:rStyle w:val="Emphasis"/>
          <w:rFonts w:ascii="Verdana" w:eastAsiaTheme="majorEastAsia" w:hAnsi="Verdana"/>
          <w:color w:val="FF0000"/>
          <w:sz w:val="23"/>
          <w:szCs w:val="23"/>
        </w:rPr>
        <w:t>100/Java4s</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Did you observe the two parameters appear in the end of the above URL [</w:t>
      </w:r>
      <w:r>
        <w:rPr>
          <w:rStyle w:val="Emphasis"/>
          <w:rFonts w:ascii="Verdana" w:eastAsiaTheme="majorEastAsia" w:hAnsi="Verdana"/>
          <w:color w:val="000000"/>
          <w:sz w:val="23"/>
          <w:szCs w:val="23"/>
        </w:rPr>
        <w:t>100</w:t>
      </w:r>
      <w:r>
        <w:rPr>
          <w:rFonts w:ascii="Verdana" w:hAnsi="Verdana"/>
          <w:color w:val="000000"/>
          <w:sz w:val="23"/>
          <w:szCs w:val="23"/>
        </w:rPr>
        <w:t> &amp; </w:t>
      </w:r>
      <w:r>
        <w:rPr>
          <w:rStyle w:val="Emphasis"/>
          <w:rFonts w:ascii="Verdana" w:eastAsiaTheme="majorEastAsia" w:hAnsi="Verdana"/>
          <w:color w:val="000000"/>
          <w:sz w:val="23"/>
          <w:szCs w:val="23"/>
        </w:rPr>
        <w:t>Java4s</w:t>
      </w:r>
      <w:r>
        <w:rPr>
          <w:rFonts w:ascii="Verdana" w:hAnsi="Verdana"/>
          <w:color w:val="000000"/>
          <w:sz w:val="23"/>
          <w:szCs w:val="23"/>
        </w:rPr>
        <w:t xml:space="preserve">], which are separated by forward </w:t>
      </w:r>
      <w:proofErr w:type="gramStart"/>
      <w:r>
        <w:rPr>
          <w:rFonts w:ascii="Verdana" w:hAnsi="Verdana"/>
          <w:color w:val="000000"/>
          <w:sz w:val="23"/>
          <w:szCs w:val="23"/>
        </w:rPr>
        <w:t>slash(</w:t>
      </w:r>
      <w:proofErr w:type="gramEnd"/>
      <w:r>
        <w:rPr>
          <w:rFonts w:ascii="Verdana" w:hAnsi="Verdana"/>
          <w:color w:val="000000"/>
          <w:sz w:val="23"/>
          <w:szCs w:val="23"/>
        </w:rPr>
        <w:t>/) are called as path parameters, as of now just remember the syntax, going forward i will give you an example on each annotation.</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@QueryParam URL Syntax</w:t>
      </w:r>
    </w:p>
    <w:p w:rsidR="00192881" w:rsidRDefault="00192881" w:rsidP="00192881">
      <w:pPr>
        <w:pStyle w:val="NormalWeb"/>
        <w:shd w:val="clear" w:color="auto" w:fill="F9FBF6"/>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http://localhost:7001/…/rest/customers</w:t>
      </w:r>
      <w:r>
        <w:rPr>
          <w:rStyle w:val="Emphasis"/>
          <w:rFonts w:ascii="Verdana" w:eastAsiaTheme="majorEastAsia" w:hAnsi="Verdana"/>
          <w:color w:val="3366FF"/>
          <w:sz w:val="23"/>
          <w:szCs w:val="23"/>
        </w:rPr>
        <w:t>?</w:t>
      </w:r>
      <w:r>
        <w:rPr>
          <w:rStyle w:val="Emphasis"/>
          <w:rFonts w:ascii="Verdana" w:eastAsiaTheme="majorEastAsia" w:hAnsi="Verdana"/>
          <w:color w:val="FF0000"/>
          <w:sz w:val="23"/>
          <w:szCs w:val="23"/>
        </w:rPr>
        <w:t>custNo=100</w:t>
      </w:r>
      <w:r>
        <w:rPr>
          <w:rStyle w:val="Emphasis"/>
          <w:rFonts w:ascii="Verdana" w:eastAsiaTheme="majorEastAsia" w:hAnsi="Verdana"/>
          <w:color w:val="0000FF"/>
          <w:sz w:val="23"/>
          <w:szCs w:val="23"/>
        </w:rPr>
        <w:t>&amp;</w:t>
      </w:r>
      <w:r>
        <w:rPr>
          <w:rStyle w:val="Emphasis"/>
          <w:rFonts w:ascii="Verdana" w:eastAsiaTheme="majorEastAsia" w:hAnsi="Verdana"/>
          <w:color w:val="FF0000"/>
          <w:sz w:val="23"/>
          <w:szCs w:val="23"/>
        </w:rPr>
        <w:t>custName=Java4s</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If the client sends an input in the form of query string in the URL, then those parameters are called as Query Parameters.  If you observe the above syntax, client passing 2 parameters </w:t>
      </w:r>
      <w:r>
        <w:rPr>
          <w:rStyle w:val="Emphasis"/>
          <w:rFonts w:ascii="Verdana" w:eastAsiaTheme="majorEastAsia" w:hAnsi="Verdana"/>
          <w:color w:val="000000"/>
          <w:sz w:val="23"/>
          <w:szCs w:val="23"/>
        </w:rPr>
        <w:t>100</w:t>
      </w:r>
      <w:r>
        <w:rPr>
          <w:rFonts w:ascii="Verdana" w:hAnsi="Verdana"/>
          <w:color w:val="000000"/>
          <w:sz w:val="23"/>
          <w:szCs w:val="23"/>
        </w:rPr>
        <w:t> and </w:t>
      </w:r>
      <w:r>
        <w:rPr>
          <w:rStyle w:val="Emphasis"/>
          <w:rFonts w:ascii="Verdana" w:eastAsiaTheme="majorEastAsia" w:hAnsi="Verdana"/>
          <w:color w:val="000000"/>
          <w:sz w:val="23"/>
          <w:szCs w:val="23"/>
        </w:rPr>
        <w:t>Java4s</w:t>
      </w:r>
      <w:proofErr w:type="gramStart"/>
      <w:r>
        <w:rPr>
          <w:rFonts w:ascii="Verdana" w:hAnsi="Verdana"/>
          <w:color w:val="000000"/>
          <w:sz w:val="23"/>
          <w:szCs w:val="23"/>
        </w:rPr>
        <w:t>  started</w:t>
      </w:r>
      <w:proofErr w:type="gramEnd"/>
      <w:r>
        <w:rPr>
          <w:rFonts w:ascii="Verdana" w:hAnsi="Verdana"/>
          <w:color w:val="000000"/>
          <w:sz w:val="23"/>
          <w:szCs w:val="23"/>
        </w:rPr>
        <w:t xml:space="preserve"> after question mark (</w:t>
      </w:r>
      <w:r>
        <w:rPr>
          <w:rFonts w:ascii="Verdana" w:hAnsi="Verdana"/>
          <w:color w:val="99CC00"/>
          <w:sz w:val="23"/>
          <w:szCs w:val="23"/>
        </w:rPr>
        <w:t>?</w:t>
      </w:r>
      <w:r>
        <w:rPr>
          <w:rFonts w:ascii="Verdana" w:hAnsi="Verdana"/>
          <w:color w:val="000000"/>
          <w:sz w:val="23"/>
          <w:szCs w:val="23"/>
        </w:rPr>
        <w:t>) symbol and each parameter is separated by </w:t>
      </w:r>
      <w:r>
        <w:rPr>
          <w:rFonts w:ascii="Verdana" w:hAnsi="Verdana"/>
          <w:color w:val="993366"/>
          <w:sz w:val="23"/>
          <w:szCs w:val="23"/>
        </w:rPr>
        <w:t>&amp;</w:t>
      </w:r>
      <w:r>
        <w:rPr>
          <w:rFonts w:ascii="Verdana" w:hAnsi="Verdana"/>
          <w:color w:val="000000"/>
          <w:sz w:val="23"/>
          <w:szCs w:val="23"/>
        </w:rPr>
        <w:t> symbol,  those parameters are called as query parameters.</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@MatrixParam URL Syntax</w:t>
      </w:r>
    </w:p>
    <w:p w:rsidR="00192881" w:rsidRDefault="00192881" w:rsidP="00192881">
      <w:pPr>
        <w:pStyle w:val="NormalWeb"/>
        <w:shd w:val="clear" w:color="auto" w:fill="F9FBF6"/>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http://localhost:7001/…/rest/customers</w:t>
      </w:r>
      <w:r>
        <w:rPr>
          <w:rFonts w:ascii="Verdana" w:hAnsi="Verdana"/>
          <w:color w:val="3366FF"/>
          <w:sz w:val="23"/>
          <w:szCs w:val="23"/>
        </w:rPr>
        <w:t>;</w:t>
      </w:r>
      <w:r>
        <w:rPr>
          <w:rFonts w:ascii="Verdana" w:hAnsi="Verdana"/>
          <w:color w:val="FF0000"/>
          <w:sz w:val="23"/>
          <w:szCs w:val="23"/>
        </w:rPr>
        <w:t>custNo=100</w:t>
      </w:r>
      <w:r>
        <w:rPr>
          <w:rFonts w:ascii="Verdana" w:hAnsi="Verdana"/>
          <w:color w:val="3366FF"/>
          <w:sz w:val="23"/>
          <w:szCs w:val="23"/>
        </w:rPr>
        <w:t>;</w:t>
      </w:r>
      <w:r>
        <w:rPr>
          <w:rFonts w:ascii="Verdana" w:hAnsi="Verdana"/>
          <w:color w:val="FF0000"/>
          <w:sz w:val="23"/>
          <w:szCs w:val="23"/>
        </w:rPr>
        <w:t>custName=Java4s</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lastRenderedPageBreak/>
        <w:t>Matrix parameters are</w:t>
      </w:r>
      <w:proofErr w:type="gramStart"/>
      <w:r>
        <w:rPr>
          <w:rFonts w:ascii="Verdana" w:hAnsi="Verdana"/>
          <w:color w:val="000000"/>
          <w:sz w:val="23"/>
          <w:szCs w:val="23"/>
        </w:rPr>
        <w:t>  another</w:t>
      </w:r>
      <w:proofErr w:type="gramEnd"/>
      <w:r>
        <w:rPr>
          <w:rFonts w:ascii="Verdana" w:hAnsi="Verdana"/>
          <w:color w:val="000000"/>
          <w:sz w:val="23"/>
          <w:szCs w:val="23"/>
        </w:rPr>
        <w:t xml:space="preserve"> way defining the parameters to be added to URL.  If you observe the above syntax, client is passing two parameters each </w:t>
      </w:r>
      <w:proofErr w:type="gramStart"/>
      <w:r>
        <w:rPr>
          <w:rFonts w:ascii="Verdana" w:hAnsi="Verdana"/>
          <w:color w:val="000000"/>
          <w:sz w:val="23"/>
          <w:szCs w:val="23"/>
        </w:rPr>
        <w:t>are</w:t>
      </w:r>
      <w:proofErr w:type="gramEnd"/>
      <w:r>
        <w:rPr>
          <w:rFonts w:ascii="Verdana" w:hAnsi="Verdana"/>
          <w:color w:val="000000"/>
          <w:sz w:val="23"/>
          <w:szCs w:val="23"/>
        </w:rPr>
        <w:t xml:space="preserve"> separated by semicolon, these parameters are called as matrix parameters.  Remember these parameters may appear any where in the path.</w:t>
      </w:r>
    </w:p>
    <w:p w:rsidR="00192881" w:rsidRDefault="00192881" w:rsidP="00192881">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@FormParam URL Syntax</w:t>
      </w:r>
    </w:p>
    <w:p w:rsidR="00192881" w:rsidRDefault="00192881" w:rsidP="00192881">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Finally form parameters,</w:t>
      </w:r>
      <w:proofErr w:type="gramStart"/>
      <w:r>
        <w:rPr>
          <w:rFonts w:ascii="Verdana" w:hAnsi="Verdana"/>
          <w:color w:val="000000"/>
          <w:sz w:val="23"/>
          <w:szCs w:val="23"/>
        </w:rPr>
        <w:t>  if</w:t>
      </w:r>
      <w:proofErr w:type="gramEnd"/>
      <w:r>
        <w:rPr>
          <w:rFonts w:ascii="Verdana" w:hAnsi="Verdana"/>
          <w:color w:val="000000"/>
          <w:sz w:val="23"/>
          <w:szCs w:val="23"/>
        </w:rPr>
        <w:t xml:space="preserve"> we have a HTML form having two input fields and submit button. Lets client enter those details and submit to the RESTful web service. Then the rest service will extract those details by using this @</w:t>
      </w:r>
      <w:r>
        <w:rPr>
          <w:rStyle w:val="Emphasis"/>
          <w:rFonts w:ascii="Verdana" w:eastAsiaTheme="majorEastAsia" w:hAnsi="Verdana"/>
          <w:color w:val="99CC00"/>
          <w:sz w:val="23"/>
          <w:szCs w:val="23"/>
        </w:rPr>
        <w:t>FormParam</w:t>
      </w:r>
      <w:r>
        <w:rPr>
          <w:rFonts w:ascii="Verdana" w:hAnsi="Verdana"/>
          <w:color w:val="000000"/>
          <w:sz w:val="23"/>
          <w:szCs w:val="23"/>
        </w:rPr>
        <w:t> annotation.</w:t>
      </w:r>
      <w:r>
        <w:rPr>
          <w:rFonts w:ascii="Verdana" w:hAnsi="Verdana"/>
          <w:color w:val="000000"/>
          <w:sz w:val="23"/>
          <w:szCs w:val="23"/>
        </w:rPr>
        <w:br/>
        <w:t>For now just remember these consents, going forward i will give you an example on each annotation.</w:t>
      </w:r>
    </w:p>
    <w:p w:rsidR="006B6503" w:rsidRPr="006B6503" w:rsidRDefault="006B6503" w:rsidP="006B6503">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6B6503">
        <w:rPr>
          <w:rFonts w:ascii="Verdana" w:eastAsia="Times New Roman" w:hAnsi="Verdana" w:cs="Times New Roman"/>
          <w:color w:val="233705"/>
          <w:kern w:val="36"/>
          <w:sz w:val="66"/>
          <w:szCs w:val="66"/>
        </w:rPr>
        <w:t>Jersey Hello World Example Using JAX-RS Specification</w:t>
      </w:r>
    </w:p>
    <w:p w:rsidR="008F3CF6" w:rsidRDefault="008F3CF6">
      <w:pPr>
        <w:rPr>
          <w:rFonts w:ascii="Arial" w:hAnsi="Arial" w:cs="Arial"/>
          <w:sz w:val="20"/>
          <w:szCs w:val="20"/>
        </w:rPr>
      </w:pPr>
    </w:p>
    <w:p w:rsidR="00AC7D8D" w:rsidRDefault="00AC7D8D">
      <w:pPr>
        <w:rPr>
          <w:rFonts w:ascii="Arial" w:hAnsi="Arial" w:cs="Arial"/>
          <w:sz w:val="20"/>
          <w:szCs w:val="20"/>
        </w:rPr>
      </w:pPr>
    </w:p>
    <w:p w:rsidR="00AC7D8D" w:rsidRDefault="00AC7D8D">
      <w:pPr>
        <w:rPr>
          <w:rFonts w:ascii="Arial" w:hAnsi="Arial" w:cs="Arial"/>
          <w:sz w:val="20"/>
          <w:szCs w:val="20"/>
        </w:rPr>
      </w:pPr>
    </w:p>
    <w:p w:rsidR="00AC7D8D" w:rsidRDefault="00AC7D8D">
      <w:pPr>
        <w:rPr>
          <w:rFonts w:ascii="Arial" w:hAnsi="Arial" w:cs="Arial"/>
          <w:sz w:val="20"/>
          <w:szCs w:val="20"/>
        </w:rPr>
      </w:pPr>
    </w:p>
    <w:p w:rsidR="00AC7D8D" w:rsidRDefault="00AC7D8D">
      <w:pPr>
        <w:rPr>
          <w:rFonts w:ascii="Arial" w:hAnsi="Arial" w:cs="Arial"/>
          <w:sz w:val="20"/>
          <w:szCs w:val="20"/>
        </w:rPr>
      </w:pPr>
    </w:p>
    <w:p w:rsidR="002F138C" w:rsidRDefault="002F138C" w:rsidP="002A6CDC">
      <w:pPr>
        <w:rPr>
          <w:rFonts w:ascii="Verdana" w:eastAsia="Times New Roman" w:hAnsi="Verdana" w:cs="Times New Roman"/>
          <w:color w:val="233705"/>
          <w:kern w:val="36"/>
          <w:sz w:val="66"/>
          <w:szCs w:val="66"/>
        </w:rPr>
      </w:pPr>
      <w:r>
        <w:rPr>
          <w:rFonts w:ascii="Arial" w:hAnsi="Arial" w:cs="Arial"/>
          <w:noProof/>
          <w:sz w:val="20"/>
          <w:szCs w:val="20"/>
        </w:rPr>
        <w:lastRenderedPageBreak/>
        <w:drawing>
          <wp:inline distT="0" distB="0" distL="0" distR="0">
            <wp:extent cx="5731510" cy="3830535"/>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731510" cy="3830535"/>
                    </a:xfrm>
                    <a:prstGeom prst="rect">
                      <a:avLst/>
                    </a:prstGeom>
                    <a:noFill/>
                    <a:ln w="9525">
                      <a:noFill/>
                      <a:miter lim="800000"/>
                      <a:headEnd/>
                      <a:tailEnd/>
                    </a:ln>
                  </pic:spPr>
                </pic:pic>
              </a:graphicData>
            </a:graphic>
          </wp:inline>
        </w:drawing>
      </w:r>
    </w:p>
    <w:p w:rsidR="001A74AE" w:rsidRDefault="001A74AE" w:rsidP="002A6CDC">
      <w:pPr>
        <w:rPr>
          <w:rFonts w:ascii="Verdana" w:eastAsia="Times New Roman" w:hAnsi="Verdana" w:cs="Times New Roman"/>
          <w:color w:val="233705"/>
          <w:kern w:val="36"/>
          <w:sz w:val="66"/>
          <w:szCs w:val="66"/>
        </w:rPr>
      </w:pPr>
      <w:r>
        <w:rPr>
          <w:rFonts w:ascii="Verdana" w:eastAsia="Times New Roman" w:hAnsi="Verdana" w:cs="Times New Roman"/>
          <w:noProof/>
          <w:color w:val="233705"/>
          <w:kern w:val="36"/>
          <w:sz w:val="66"/>
          <w:szCs w:val="66"/>
        </w:rPr>
        <w:drawing>
          <wp:inline distT="0" distB="0" distL="0" distR="0">
            <wp:extent cx="5731510" cy="358306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731510" cy="3583060"/>
                    </a:xfrm>
                    <a:prstGeom prst="rect">
                      <a:avLst/>
                    </a:prstGeom>
                    <a:noFill/>
                    <a:ln w="9525">
                      <a:noFill/>
                      <a:miter lim="800000"/>
                      <a:headEnd/>
                      <a:tailEnd/>
                    </a:ln>
                  </pic:spPr>
                </pic:pic>
              </a:graphicData>
            </a:graphic>
          </wp:inline>
        </w:drawing>
      </w:r>
    </w:p>
    <w:p w:rsidR="000E0BA1" w:rsidRDefault="000E0BA1" w:rsidP="002A6CDC">
      <w:pPr>
        <w:rPr>
          <w:rFonts w:ascii="Verdana" w:eastAsia="Times New Roman" w:hAnsi="Verdana" w:cs="Times New Roman"/>
          <w:color w:val="233705"/>
          <w:kern w:val="36"/>
          <w:sz w:val="66"/>
          <w:szCs w:val="66"/>
        </w:rPr>
      </w:pPr>
    </w:p>
    <w:p w:rsidR="00AC7D8D" w:rsidRPr="00AC7D8D" w:rsidRDefault="00AC7D8D" w:rsidP="00AC7D8D">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AC7D8D">
        <w:rPr>
          <w:rFonts w:ascii="Verdana" w:eastAsia="Times New Roman" w:hAnsi="Verdana" w:cs="Times New Roman"/>
          <w:color w:val="233705"/>
          <w:kern w:val="36"/>
          <w:sz w:val="66"/>
          <w:szCs w:val="66"/>
        </w:rPr>
        <w:lastRenderedPageBreak/>
        <w:t>RESTful Web Services (JAX-RS) @PathParam Example</w:t>
      </w:r>
    </w:p>
    <w:p w:rsidR="00AC7D8D" w:rsidRDefault="000E0BA1">
      <w:pPr>
        <w:rPr>
          <w:rFonts w:ascii="Arial" w:hAnsi="Arial" w:cs="Arial"/>
          <w:sz w:val="20"/>
          <w:szCs w:val="20"/>
        </w:rPr>
      </w:pPr>
      <w:r>
        <w:rPr>
          <w:rFonts w:ascii="Arial" w:hAnsi="Arial" w:cs="Arial"/>
          <w:noProof/>
          <w:sz w:val="20"/>
          <w:szCs w:val="20"/>
        </w:rPr>
        <w:drawing>
          <wp:inline distT="0" distB="0" distL="0" distR="0">
            <wp:extent cx="5731510" cy="410412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5731510" cy="4104124"/>
                    </a:xfrm>
                    <a:prstGeom prst="rect">
                      <a:avLst/>
                    </a:prstGeom>
                    <a:noFill/>
                    <a:ln w="9525">
                      <a:noFill/>
                      <a:miter lim="800000"/>
                      <a:headEnd/>
                      <a:tailEnd/>
                    </a:ln>
                  </pic:spPr>
                </pic:pic>
              </a:graphicData>
            </a:graphic>
          </wp:inline>
        </w:drawing>
      </w:r>
    </w:p>
    <w:p w:rsidR="000E0BA1" w:rsidRDefault="00202DDD">
      <w:pPr>
        <w:rPr>
          <w:rFonts w:ascii="Arial" w:hAnsi="Arial" w:cs="Arial"/>
          <w:sz w:val="20"/>
          <w:szCs w:val="20"/>
        </w:rPr>
      </w:pPr>
      <w:r>
        <w:rPr>
          <w:rFonts w:ascii="Arial" w:hAnsi="Arial" w:cs="Arial"/>
          <w:noProof/>
          <w:sz w:val="20"/>
          <w:szCs w:val="20"/>
        </w:rPr>
        <w:lastRenderedPageBreak/>
        <w:drawing>
          <wp:inline distT="0" distB="0" distL="0" distR="0">
            <wp:extent cx="5731510" cy="4030873"/>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731510" cy="4030873"/>
                    </a:xfrm>
                    <a:prstGeom prst="rect">
                      <a:avLst/>
                    </a:prstGeom>
                    <a:noFill/>
                    <a:ln w="9525">
                      <a:noFill/>
                      <a:miter lim="800000"/>
                      <a:headEnd/>
                      <a:tailEnd/>
                    </a:ln>
                  </pic:spPr>
                </pic:pic>
              </a:graphicData>
            </a:graphic>
          </wp:inline>
        </w:drawing>
      </w: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B73E65" w:rsidRDefault="00B73E65" w:rsidP="00DF7927">
      <w:pPr>
        <w:rPr>
          <w:rFonts w:eastAsia="Times New Roman"/>
          <w:kern w:val="36"/>
        </w:rPr>
      </w:pPr>
    </w:p>
    <w:p w:rsidR="00DF7927" w:rsidRDefault="00DF7927" w:rsidP="00DF7927">
      <w:pPr>
        <w:rPr>
          <w:rFonts w:eastAsia="Times New Roman"/>
          <w:kern w:val="36"/>
        </w:rPr>
      </w:pPr>
    </w:p>
    <w:p w:rsidR="00DF7927" w:rsidRDefault="00DF7927" w:rsidP="00DF7927">
      <w:pPr>
        <w:rPr>
          <w:rFonts w:eastAsia="Times New Roman"/>
          <w:kern w:val="36"/>
        </w:rPr>
      </w:pPr>
    </w:p>
    <w:p w:rsidR="00DF7927" w:rsidRDefault="00DF7927" w:rsidP="00DF7927">
      <w:pPr>
        <w:rPr>
          <w:rFonts w:eastAsia="Times New Roman"/>
          <w:kern w:val="36"/>
        </w:rPr>
      </w:pPr>
    </w:p>
    <w:p w:rsidR="00DF7927" w:rsidRDefault="00DF7927" w:rsidP="00DF7927">
      <w:pPr>
        <w:rPr>
          <w:rFonts w:eastAsia="Times New Roman"/>
          <w:kern w:val="36"/>
        </w:rPr>
      </w:pPr>
    </w:p>
    <w:p w:rsidR="00787EFB" w:rsidRPr="00787EFB" w:rsidRDefault="00787EFB" w:rsidP="00787EFB">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787EFB">
        <w:rPr>
          <w:rFonts w:ascii="Verdana" w:eastAsia="Times New Roman" w:hAnsi="Verdana" w:cs="Times New Roman"/>
          <w:color w:val="233705"/>
          <w:kern w:val="36"/>
          <w:sz w:val="66"/>
          <w:szCs w:val="66"/>
        </w:rPr>
        <w:lastRenderedPageBreak/>
        <w:t>RESTful Web Services (JAX-RS) @QueryParam Example</w:t>
      </w:r>
    </w:p>
    <w:p w:rsidR="00787EFB" w:rsidRDefault="00787EFB">
      <w:pPr>
        <w:rPr>
          <w:rFonts w:ascii="Arial" w:hAnsi="Arial" w:cs="Arial"/>
          <w:sz w:val="20"/>
          <w:szCs w:val="20"/>
        </w:rPr>
      </w:pPr>
    </w:p>
    <w:p w:rsidR="002B0FB7" w:rsidRDefault="002B0FB7">
      <w:pPr>
        <w:rPr>
          <w:rFonts w:ascii="Arial" w:hAnsi="Arial" w:cs="Arial"/>
          <w:sz w:val="20"/>
          <w:szCs w:val="20"/>
        </w:rPr>
      </w:pPr>
      <w:r>
        <w:rPr>
          <w:rFonts w:ascii="Arial" w:hAnsi="Arial" w:cs="Arial"/>
          <w:noProof/>
          <w:sz w:val="20"/>
          <w:szCs w:val="20"/>
        </w:rPr>
        <w:drawing>
          <wp:inline distT="0" distB="0" distL="0" distR="0">
            <wp:extent cx="5731510" cy="3578363"/>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5731510" cy="3578363"/>
                    </a:xfrm>
                    <a:prstGeom prst="rect">
                      <a:avLst/>
                    </a:prstGeom>
                    <a:noFill/>
                    <a:ln w="9525">
                      <a:noFill/>
                      <a:miter lim="800000"/>
                      <a:headEnd/>
                      <a:tailEnd/>
                    </a:ln>
                  </pic:spPr>
                </pic:pic>
              </a:graphicData>
            </a:graphic>
          </wp:inline>
        </w:drawing>
      </w:r>
    </w:p>
    <w:p w:rsidR="00E60388" w:rsidRDefault="00E60388">
      <w:pPr>
        <w:rPr>
          <w:rFonts w:ascii="Arial" w:hAnsi="Arial" w:cs="Arial"/>
          <w:sz w:val="20"/>
          <w:szCs w:val="20"/>
        </w:rPr>
      </w:pPr>
      <w:r>
        <w:rPr>
          <w:rFonts w:ascii="Arial" w:hAnsi="Arial" w:cs="Arial"/>
          <w:noProof/>
          <w:sz w:val="20"/>
          <w:szCs w:val="20"/>
        </w:rPr>
        <w:drawing>
          <wp:inline distT="0" distB="0" distL="0" distR="0">
            <wp:extent cx="5731510" cy="265623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5731510" cy="2656230"/>
                    </a:xfrm>
                    <a:prstGeom prst="rect">
                      <a:avLst/>
                    </a:prstGeom>
                    <a:noFill/>
                    <a:ln w="9525">
                      <a:noFill/>
                      <a:miter lim="800000"/>
                      <a:headEnd/>
                      <a:tailEnd/>
                    </a:ln>
                  </pic:spPr>
                </pic:pic>
              </a:graphicData>
            </a:graphic>
          </wp:inline>
        </w:drawing>
      </w:r>
    </w:p>
    <w:p w:rsidR="006978F6" w:rsidRPr="006978F6" w:rsidRDefault="006978F6" w:rsidP="006978F6">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6978F6">
        <w:rPr>
          <w:rFonts w:ascii="Verdana" w:eastAsia="Times New Roman" w:hAnsi="Verdana" w:cs="Times New Roman"/>
          <w:color w:val="233705"/>
          <w:kern w:val="36"/>
          <w:sz w:val="66"/>
          <w:szCs w:val="66"/>
        </w:rPr>
        <w:lastRenderedPageBreak/>
        <w:t>RESTful Web Services (JAX-RS) @MatrixParam Example</w:t>
      </w:r>
    </w:p>
    <w:p w:rsidR="006978F6" w:rsidRDefault="008818D3">
      <w:pPr>
        <w:rPr>
          <w:rFonts w:ascii="Arial" w:hAnsi="Arial" w:cs="Arial"/>
          <w:sz w:val="20"/>
          <w:szCs w:val="20"/>
        </w:rPr>
      </w:pPr>
      <w:r>
        <w:rPr>
          <w:rFonts w:ascii="Arial" w:hAnsi="Arial" w:cs="Arial"/>
          <w:noProof/>
          <w:sz w:val="20"/>
          <w:szCs w:val="20"/>
        </w:rPr>
        <w:drawing>
          <wp:inline distT="0" distB="0" distL="0" distR="0">
            <wp:extent cx="5731510" cy="1377444"/>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731510" cy="1377444"/>
                    </a:xfrm>
                    <a:prstGeom prst="rect">
                      <a:avLst/>
                    </a:prstGeom>
                    <a:noFill/>
                    <a:ln w="9525">
                      <a:noFill/>
                      <a:miter lim="800000"/>
                      <a:headEnd/>
                      <a:tailEnd/>
                    </a:ln>
                  </pic:spPr>
                </pic:pic>
              </a:graphicData>
            </a:graphic>
          </wp:inline>
        </w:drawing>
      </w:r>
    </w:p>
    <w:p w:rsidR="00B8474A" w:rsidRDefault="00B8474A">
      <w:pPr>
        <w:rPr>
          <w:rFonts w:ascii="Arial" w:hAnsi="Arial" w:cs="Arial"/>
          <w:sz w:val="20"/>
          <w:szCs w:val="20"/>
        </w:rPr>
      </w:pPr>
      <w:r>
        <w:rPr>
          <w:rFonts w:ascii="Arial" w:hAnsi="Arial" w:cs="Arial"/>
          <w:noProof/>
          <w:sz w:val="20"/>
          <w:szCs w:val="20"/>
        </w:rPr>
        <w:drawing>
          <wp:inline distT="0" distB="0" distL="0" distR="0">
            <wp:extent cx="5731510" cy="378689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5731510" cy="3786891"/>
                    </a:xfrm>
                    <a:prstGeom prst="rect">
                      <a:avLst/>
                    </a:prstGeom>
                    <a:noFill/>
                    <a:ln w="9525">
                      <a:noFill/>
                      <a:miter lim="800000"/>
                      <a:headEnd/>
                      <a:tailEnd/>
                    </a:ln>
                  </pic:spPr>
                </pic:pic>
              </a:graphicData>
            </a:graphic>
          </wp:inline>
        </w:drawing>
      </w:r>
    </w:p>
    <w:p w:rsidR="00473E6E" w:rsidRDefault="00473E6E">
      <w:pPr>
        <w:rPr>
          <w:rFonts w:ascii="Arial" w:hAnsi="Arial" w:cs="Arial"/>
          <w:sz w:val="20"/>
          <w:szCs w:val="20"/>
        </w:rPr>
      </w:pPr>
      <w:r>
        <w:rPr>
          <w:rFonts w:ascii="Arial" w:hAnsi="Arial" w:cs="Arial"/>
          <w:noProof/>
          <w:sz w:val="20"/>
          <w:szCs w:val="20"/>
        </w:rPr>
        <w:lastRenderedPageBreak/>
        <w:drawing>
          <wp:inline distT="0" distB="0" distL="0" distR="0">
            <wp:extent cx="5731510" cy="214671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731510" cy="2146711"/>
                    </a:xfrm>
                    <a:prstGeom prst="rect">
                      <a:avLst/>
                    </a:prstGeom>
                    <a:noFill/>
                    <a:ln w="9525">
                      <a:noFill/>
                      <a:miter lim="800000"/>
                      <a:headEnd/>
                      <a:tailEnd/>
                    </a:ln>
                  </pic:spPr>
                </pic:pic>
              </a:graphicData>
            </a:graphic>
          </wp:inline>
        </w:drawing>
      </w:r>
    </w:p>
    <w:p w:rsidR="00513AD7" w:rsidRPr="00513AD7" w:rsidRDefault="00513AD7" w:rsidP="00513AD7">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513AD7">
        <w:rPr>
          <w:rFonts w:ascii="Verdana" w:eastAsia="Times New Roman" w:hAnsi="Verdana" w:cs="Times New Roman"/>
          <w:color w:val="233705"/>
          <w:kern w:val="36"/>
          <w:sz w:val="66"/>
          <w:szCs w:val="66"/>
        </w:rPr>
        <w:t>RESTful Web Services (JAX-RS) @FormParam Example</w:t>
      </w:r>
    </w:p>
    <w:p w:rsidR="00513AD7" w:rsidRDefault="00C00343">
      <w:pPr>
        <w:rPr>
          <w:rFonts w:ascii="Arial" w:hAnsi="Arial" w:cs="Arial"/>
          <w:sz w:val="20"/>
          <w:szCs w:val="20"/>
        </w:rPr>
      </w:pPr>
      <w:r>
        <w:rPr>
          <w:rFonts w:ascii="Arial" w:hAnsi="Arial" w:cs="Arial"/>
          <w:noProof/>
          <w:sz w:val="20"/>
          <w:szCs w:val="20"/>
        </w:rPr>
        <w:drawing>
          <wp:inline distT="0" distB="0" distL="0" distR="0">
            <wp:extent cx="5731510" cy="297984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5731510" cy="2979848"/>
                    </a:xfrm>
                    <a:prstGeom prst="rect">
                      <a:avLst/>
                    </a:prstGeom>
                    <a:noFill/>
                    <a:ln w="9525">
                      <a:noFill/>
                      <a:miter lim="800000"/>
                      <a:headEnd/>
                      <a:tailEnd/>
                    </a:ln>
                  </pic:spPr>
                </pic:pic>
              </a:graphicData>
            </a:graphic>
          </wp:inline>
        </w:drawing>
      </w:r>
    </w:p>
    <w:p w:rsidR="005E3D04" w:rsidRPr="005E3D04" w:rsidRDefault="005E3D04" w:rsidP="005E3D04">
      <w:pPr>
        <w:rPr>
          <w:rFonts w:ascii="Arial" w:hAnsi="Arial" w:cs="Arial"/>
          <w:sz w:val="20"/>
          <w:szCs w:val="20"/>
        </w:rPr>
      </w:pPr>
      <w:r w:rsidRPr="005E3D04">
        <w:rPr>
          <w:rFonts w:ascii="Arial" w:hAnsi="Arial" w:cs="Arial"/>
          <w:sz w:val="20"/>
          <w:szCs w:val="20"/>
        </w:rPr>
        <w:t>&lt;form action="http://localhost:2013/RestFormParamAnnotationExample/rest/customers/addCustomer" method="post"&gt;</w:t>
      </w:r>
    </w:p>
    <w:p w:rsidR="005E3D04" w:rsidRPr="005E3D04" w:rsidRDefault="005E3D04" w:rsidP="005E3D04">
      <w:pPr>
        <w:rPr>
          <w:rFonts w:ascii="Arial" w:hAnsi="Arial" w:cs="Arial"/>
          <w:sz w:val="20"/>
          <w:szCs w:val="20"/>
        </w:rPr>
      </w:pP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table</w:t>
      </w:r>
      <w:proofErr w:type="gramEnd"/>
      <w:r w:rsidRPr="005E3D04">
        <w:rPr>
          <w:rFonts w:ascii="Arial" w:hAnsi="Arial" w:cs="Arial"/>
          <w:sz w:val="20"/>
          <w:szCs w:val="20"/>
        </w:rPr>
        <w:t>&gt;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tr</w:t>
      </w:r>
      <w:proofErr w:type="gramEnd"/>
      <w:r w:rsidRPr="005E3D04">
        <w:rPr>
          <w:rFonts w:ascii="Arial" w:hAnsi="Arial" w:cs="Arial"/>
          <w:sz w:val="20"/>
          <w:szCs w:val="20"/>
        </w:rPr>
        <w:t>&gt;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td</w:t>
      </w:r>
      <w:proofErr w:type="gramEnd"/>
      <w:r w:rsidRPr="005E3D04">
        <w:rPr>
          <w:rFonts w:ascii="Arial" w:hAnsi="Arial" w:cs="Arial"/>
          <w:sz w:val="20"/>
          <w:szCs w:val="20"/>
        </w:rPr>
        <w:t>&gt;&lt;font face="verdana" size="2px"&gt;Customer Name : &lt;/font&gt;&lt;/td&gt;</w:t>
      </w:r>
    </w:p>
    <w:p w:rsidR="005E3D04" w:rsidRPr="005E3D04" w:rsidRDefault="005E3D04" w:rsidP="005E3D04">
      <w:pPr>
        <w:rPr>
          <w:rFonts w:ascii="Arial" w:hAnsi="Arial" w:cs="Arial"/>
          <w:sz w:val="20"/>
          <w:szCs w:val="20"/>
        </w:rPr>
      </w:pPr>
      <w:r w:rsidRPr="005E3D04">
        <w:rPr>
          <w:rFonts w:ascii="Arial" w:hAnsi="Arial" w:cs="Arial"/>
          <w:sz w:val="20"/>
          <w:szCs w:val="20"/>
        </w:rPr>
        <w:lastRenderedPageBreak/>
        <w:t xml:space="preserve">                &lt;</w:t>
      </w:r>
      <w:proofErr w:type="gramStart"/>
      <w:r w:rsidRPr="005E3D04">
        <w:rPr>
          <w:rFonts w:ascii="Arial" w:hAnsi="Arial" w:cs="Arial"/>
          <w:sz w:val="20"/>
          <w:szCs w:val="20"/>
        </w:rPr>
        <w:t>td</w:t>
      </w:r>
      <w:proofErr w:type="gramEnd"/>
      <w:r w:rsidRPr="005E3D04">
        <w:rPr>
          <w:rFonts w:ascii="Arial" w:hAnsi="Arial" w:cs="Arial"/>
          <w:sz w:val="20"/>
          <w:szCs w:val="20"/>
        </w:rPr>
        <w:t>&gt;&lt;input type="text" name="nameKey" /&gt; &lt;/td&gt;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tr</w:t>
      </w:r>
      <w:proofErr w:type="gramEnd"/>
      <w:r w:rsidRPr="005E3D04">
        <w:rPr>
          <w:rFonts w:ascii="Arial" w:hAnsi="Arial" w:cs="Arial"/>
          <w:sz w:val="20"/>
          <w:szCs w:val="20"/>
        </w:rPr>
        <w:t>&gt;</w:t>
      </w:r>
    </w:p>
    <w:p w:rsidR="005E3D04" w:rsidRPr="005E3D04" w:rsidRDefault="005E3D04" w:rsidP="005E3D04">
      <w:pPr>
        <w:rPr>
          <w:rFonts w:ascii="Arial" w:hAnsi="Arial" w:cs="Arial"/>
          <w:sz w:val="20"/>
          <w:szCs w:val="20"/>
        </w:rPr>
      </w:pP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tr</w:t>
      </w:r>
      <w:proofErr w:type="gramEnd"/>
      <w:r w:rsidRPr="005E3D04">
        <w:rPr>
          <w:rFonts w:ascii="Arial" w:hAnsi="Arial" w:cs="Arial"/>
          <w:sz w:val="20"/>
          <w:szCs w:val="20"/>
        </w:rPr>
        <w:t>&gt;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td</w:t>
      </w:r>
      <w:proofErr w:type="gramEnd"/>
      <w:r w:rsidRPr="005E3D04">
        <w:rPr>
          <w:rFonts w:ascii="Arial" w:hAnsi="Arial" w:cs="Arial"/>
          <w:sz w:val="20"/>
          <w:szCs w:val="20"/>
        </w:rPr>
        <w:t>&gt;&lt;font face="verdana" size="2px"&gt;Country&lt;/font&gt;&lt;/td&gt;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td</w:t>
      </w:r>
      <w:proofErr w:type="gramEnd"/>
      <w:r w:rsidRPr="005E3D04">
        <w:rPr>
          <w:rFonts w:ascii="Arial" w:hAnsi="Arial" w:cs="Arial"/>
          <w:sz w:val="20"/>
          <w:szCs w:val="20"/>
        </w:rPr>
        <w:t>&gt; &lt;input type="text" name="countryKey" /&gt; &lt;/td&gt;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tr</w:t>
      </w:r>
      <w:proofErr w:type="gramEnd"/>
      <w:r w:rsidRPr="005E3D04">
        <w:rPr>
          <w:rFonts w:ascii="Arial" w:hAnsi="Arial" w:cs="Arial"/>
          <w:sz w:val="20"/>
          <w:szCs w:val="20"/>
        </w:rPr>
        <w:t>&gt;</w:t>
      </w:r>
    </w:p>
    <w:p w:rsidR="005E3D04" w:rsidRPr="005E3D04" w:rsidRDefault="005E3D04" w:rsidP="005E3D04">
      <w:pPr>
        <w:rPr>
          <w:rFonts w:ascii="Arial" w:hAnsi="Arial" w:cs="Arial"/>
          <w:sz w:val="20"/>
          <w:szCs w:val="20"/>
        </w:rPr>
      </w:pP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tr</w:t>
      </w:r>
      <w:proofErr w:type="gramEnd"/>
      <w:r w:rsidRPr="005E3D04">
        <w:rPr>
          <w:rFonts w:ascii="Arial" w:hAnsi="Arial" w:cs="Arial"/>
          <w:sz w:val="20"/>
          <w:szCs w:val="20"/>
        </w:rPr>
        <w:t>&gt;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td</w:t>
      </w:r>
      <w:proofErr w:type="gramEnd"/>
      <w:r w:rsidRPr="005E3D04">
        <w:rPr>
          <w:rFonts w:ascii="Arial" w:hAnsi="Arial" w:cs="Arial"/>
          <w:sz w:val="20"/>
          <w:szCs w:val="20"/>
        </w:rPr>
        <w:t>&gt;&lt;/td&gt;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td</w:t>
      </w:r>
      <w:proofErr w:type="gramEnd"/>
      <w:r w:rsidRPr="005E3D04">
        <w:rPr>
          <w:rFonts w:ascii="Arial" w:hAnsi="Arial" w:cs="Arial"/>
          <w:sz w:val="20"/>
          <w:szCs w:val="20"/>
        </w:rPr>
        <w:t>&gt;&lt;input type="submit" value="Add Customer" /&gt; &lt;/td&gt;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w:t>
      </w:r>
      <w:proofErr w:type="gramStart"/>
      <w:r w:rsidRPr="005E3D04">
        <w:rPr>
          <w:rFonts w:ascii="Arial" w:hAnsi="Arial" w:cs="Arial"/>
          <w:sz w:val="20"/>
          <w:szCs w:val="20"/>
        </w:rPr>
        <w:t>tr</w:t>
      </w:r>
      <w:proofErr w:type="gramEnd"/>
      <w:r w:rsidRPr="005E3D04">
        <w:rPr>
          <w:rFonts w:ascii="Arial" w:hAnsi="Arial" w:cs="Arial"/>
          <w:sz w:val="20"/>
          <w:szCs w:val="20"/>
        </w:rPr>
        <w:t>&gt;</w:t>
      </w:r>
    </w:p>
    <w:p w:rsidR="005E3D04" w:rsidRPr="005E3D04" w:rsidRDefault="005E3D04" w:rsidP="005E3D04">
      <w:pPr>
        <w:rPr>
          <w:rFonts w:ascii="Arial" w:hAnsi="Arial" w:cs="Arial"/>
          <w:sz w:val="20"/>
          <w:szCs w:val="20"/>
        </w:rPr>
      </w:pPr>
      <w:r w:rsidRPr="005E3D04">
        <w:rPr>
          <w:rFonts w:ascii="Arial" w:hAnsi="Arial" w:cs="Arial"/>
          <w:sz w:val="20"/>
          <w:szCs w:val="20"/>
        </w:rPr>
        <w:t xml:space="preserve">        &lt;/table&gt;            </w:t>
      </w:r>
    </w:p>
    <w:p w:rsidR="005E3D04" w:rsidRPr="005E3D04" w:rsidRDefault="005E3D04" w:rsidP="005E3D04">
      <w:pPr>
        <w:rPr>
          <w:rFonts w:ascii="Arial" w:hAnsi="Arial" w:cs="Arial"/>
          <w:sz w:val="20"/>
          <w:szCs w:val="20"/>
        </w:rPr>
      </w:pPr>
    </w:p>
    <w:p w:rsidR="006D2A60" w:rsidRDefault="005E3D04" w:rsidP="005E3D04">
      <w:pPr>
        <w:rPr>
          <w:rFonts w:ascii="Arial" w:hAnsi="Arial" w:cs="Arial"/>
          <w:sz w:val="20"/>
          <w:szCs w:val="20"/>
        </w:rPr>
      </w:pPr>
      <w:r w:rsidRPr="005E3D04">
        <w:rPr>
          <w:rFonts w:ascii="Arial" w:hAnsi="Arial" w:cs="Arial"/>
          <w:sz w:val="20"/>
          <w:szCs w:val="20"/>
        </w:rPr>
        <w:t xml:space="preserve">    &lt;/form&gt;</w:t>
      </w:r>
    </w:p>
    <w:p w:rsidR="002B0BC7" w:rsidRDefault="002B0BC7" w:rsidP="005E3D04">
      <w:pPr>
        <w:rPr>
          <w:rFonts w:ascii="Arial" w:hAnsi="Arial" w:cs="Arial"/>
          <w:sz w:val="20"/>
          <w:szCs w:val="20"/>
        </w:rPr>
      </w:pPr>
      <w:r>
        <w:rPr>
          <w:rFonts w:ascii="Arial" w:hAnsi="Arial" w:cs="Arial"/>
          <w:noProof/>
          <w:sz w:val="20"/>
          <w:szCs w:val="20"/>
        </w:rPr>
        <w:drawing>
          <wp:inline distT="0" distB="0" distL="0" distR="0">
            <wp:extent cx="5731510" cy="3370657"/>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srcRect/>
                    <a:stretch>
                      <a:fillRect/>
                    </a:stretch>
                  </pic:blipFill>
                  <pic:spPr bwMode="auto">
                    <a:xfrm>
                      <a:off x="0" y="0"/>
                      <a:ext cx="5731510" cy="3370657"/>
                    </a:xfrm>
                    <a:prstGeom prst="rect">
                      <a:avLst/>
                    </a:prstGeom>
                    <a:noFill/>
                    <a:ln w="9525">
                      <a:noFill/>
                      <a:miter lim="800000"/>
                      <a:headEnd/>
                      <a:tailEnd/>
                    </a:ln>
                  </pic:spPr>
                </pic:pic>
              </a:graphicData>
            </a:graphic>
          </wp:inline>
        </w:drawing>
      </w:r>
    </w:p>
    <w:p w:rsidR="00E76C9E" w:rsidRDefault="00E76C9E" w:rsidP="005E3D04">
      <w:pPr>
        <w:rPr>
          <w:rFonts w:ascii="Arial" w:hAnsi="Arial" w:cs="Arial"/>
          <w:sz w:val="20"/>
          <w:szCs w:val="20"/>
        </w:rPr>
      </w:pPr>
    </w:p>
    <w:p w:rsidR="00E76C9E" w:rsidRDefault="00E76C9E" w:rsidP="005E3D04">
      <w:pPr>
        <w:rPr>
          <w:rFonts w:ascii="Arial" w:hAnsi="Arial" w:cs="Arial"/>
          <w:sz w:val="20"/>
          <w:szCs w:val="20"/>
        </w:rPr>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A57224" w:rsidRDefault="00A57224"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p>
    <w:p w:rsidR="0094737D" w:rsidRDefault="0094737D" w:rsidP="0094737D">
      <w:pPr>
        <w:pStyle w:val="NoSpacing"/>
      </w:pPr>
      <w:r>
        <w:br/>
      </w:r>
    </w:p>
    <w:p w:rsidR="0094737D" w:rsidRDefault="0094737D" w:rsidP="0094737D">
      <w:pPr>
        <w:pStyle w:val="NoSpacing"/>
      </w:pPr>
    </w:p>
    <w:p w:rsidR="00E76C9E" w:rsidRDefault="00523864" w:rsidP="0094737D">
      <w:pPr>
        <w:pStyle w:val="Heading1"/>
      </w:pPr>
      <w:r>
        <w:t>RestFul Jax-RS File Download Example:</w:t>
      </w:r>
    </w:p>
    <w:p w:rsidR="00A57224" w:rsidRDefault="00A57224" w:rsidP="00742456">
      <w:pPr>
        <w:pStyle w:val="Heading1"/>
      </w:pPr>
      <w:r>
        <w:t xml:space="preserve">Restful </w:t>
      </w:r>
      <w:r w:rsidR="00BD5D6A">
        <w:t>MiMe</w:t>
      </w:r>
      <w:r>
        <w:t>/Mediatypes</w:t>
      </w:r>
    </w:p>
    <w:p w:rsidR="00A57224" w:rsidRPr="009541EB" w:rsidRDefault="00A57224" w:rsidP="009541EB">
      <w:pPr>
        <w:pStyle w:val="NoSpacing"/>
        <w:rPr>
          <w:sz w:val="48"/>
        </w:rPr>
      </w:pPr>
      <w:proofErr w:type="gramStart"/>
      <w:r w:rsidRPr="009541EB">
        <w:rPr>
          <w:rStyle w:val="crayon-n"/>
          <w:rFonts w:ascii="inherit" w:hAnsi="inherit"/>
          <w:color w:val="000000"/>
          <w:sz w:val="34"/>
          <w:szCs w:val="20"/>
        </w:rPr>
        <w:t>@Produces</w:t>
      </w:r>
      <w:r w:rsidRPr="009541EB">
        <w:rPr>
          <w:rStyle w:val="crayon-sy"/>
          <w:rFonts w:ascii="inherit" w:hAnsi="inherit"/>
          <w:color w:val="000000"/>
          <w:sz w:val="34"/>
          <w:szCs w:val="20"/>
        </w:rPr>
        <w:t>(</w:t>
      </w:r>
      <w:proofErr w:type="gramEnd"/>
      <w:r w:rsidRPr="009541EB">
        <w:rPr>
          <w:rStyle w:val="crayon-v"/>
          <w:rFonts w:ascii="inherit" w:hAnsi="inherit"/>
          <w:color w:val="000000"/>
          <w:sz w:val="34"/>
          <w:szCs w:val="20"/>
        </w:rPr>
        <w:t>MediaType</w:t>
      </w:r>
      <w:r w:rsidRPr="009541EB">
        <w:rPr>
          <w:rStyle w:val="crayon-sy"/>
          <w:rFonts w:ascii="inherit" w:hAnsi="inherit"/>
          <w:color w:val="000000"/>
          <w:sz w:val="34"/>
          <w:szCs w:val="20"/>
        </w:rPr>
        <w:t>.</w:t>
      </w:r>
      <w:r w:rsidRPr="009541EB">
        <w:rPr>
          <w:rStyle w:val="crayon-v"/>
          <w:rFonts w:ascii="inherit" w:hAnsi="inherit"/>
          <w:color w:val="000000"/>
          <w:sz w:val="34"/>
          <w:szCs w:val="20"/>
        </w:rPr>
        <w:t>APPLICATION_JSON</w:t>
      </w:r>
      <w:r w:rsidRPr="009541EB">
        <w:rPr>
          <w:rStyle w:val="crayon-sy"/>
          <w:rFonts w:ascii="inherit" w:hAnsi="inherit"/>
          <w:color w:val="000000"/>
          <w:sz w:val="34"/>
          <w:szCs w:val="20"/>
        </w:rPr>
        <w:t>)</w:t>
      </w:r>
    </w:p>
    <w:p w:rsidR="00E76C9E" w:rsidRDefault="00E76C9E" w:rsidP="005E3D04">
      <w:pPr>
        <w:rPr>
          <w:rFonts w:ascii="Arial" w:hAnsi="Arial" w:cs="Arial"/>
          <w:sz w:val="20"/>
          <w:szCs w:val="20"/>
        </w:rPr>
      </w:pPr>
      <w:r>
        <w:rPr>
          <w:rFonts w:ascii="Arial" w:hAnsi="Arial" w:cs="Arial"/>
          <w:noProof/>
          <w:sz w:val="20"/>
          <w:szCs w:val="20"/>
        </w:rPr>
        <w:drawing>
          <wp:inline distT="0" distB="0" distL="0" distR="0">
            <wp:extent cx="5731510" cy="2225024"/>
            <wp:effectExtent l="19050" t="0" r="254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731510" cy="2225024"/>
                    </a:xfrm>
                    <a:prstGeom prst="rect">
                      <a:avLst/>
                    </a:prstGeom>
                    <a:noFill/>
                    <a:ln w="9525">
                      <a:noFill/>
                      <a:miter lim="800000"/>
                      <a:headEnd/>
                      <a:tailEnd/>
                    </a:ln>
                  </pic:spPr>
                </pic:pic>
              </a:graphicData>
            </a:graphic>
          </wp:inline>
        </w:drawing>
      </w:r>
    </w:p>
    <w:p w:rsidR="00422168" w:rsidRDefault="00422168" w:rsidP="005E3D04">
      <w:pPr>
        <w:rPr>
          <w:rFonts w:ascii="Arial" w:hAnsi="Arial" w:cs="Arial"/>
          <w:sz w:val="20"/>
          <w:szCs w:val="20"/>
        </w:rPr>
      </w:pPr>
    </w:p>
    <w:p w:rsidR="00422168" w:rsidRPr="00DE3788" w:rsidRDefault="00422168" w:rsidP="00DE3788">
      <w:pPr>
        <w:pStyle w:val="Heading1"/>
      </w:pPr>
      <w:r w:rsidRPr="00DE3788">
        <w:t>What is a Resource?</w:t>
      </w:r>
    </w:p>
    <w:p w:rsidR="001244EA" w:rsidRDefault="001244EA" w:rsidP="00DE3788">
      <w:pPr>
        <w:rPr>
          <w:rFonts w:ascii="Verdana" w:hAnsi="Verdana"/>
          <w:color w:val="000000"/>
        </w:rPr>
      </w:pPr>
      <w:r>
        <w:rPr>
          <w:rFonts w:ascii="Verdana" w:hAnsi="Verdana"/>
          <w:color w:val="000000"/>
        </w:rPr>
        <w:t xml:space="preserve">REST architecture treats </w:t>
      </w:r>
      <w:proofErr w:type="gramStart"/>
      <w:r>
        <w:rPr>
          <w:rFonts w:ascii="Verdana" w:hAnsi="Verdana"/>
          <w:color w:val="000000"/>
        </w:rPr>
        <w:t>every content</w:t>
      </w:r>
      <w:proofErr w:type="gramEnd"/>
      <w:r>
        <w:rPr>
          <w:rFonts w:ascii="Verdana" w:hAnsi="Verdana"/>
          <w:color w:val="000000"/>
        </w:rPr>
        <w:t xml:space="preserve"> as a resource. These resources can be Text Files, Html Pages, Images, Videos or Dynamic Business Data. REST Server simply provides access to resources and REST client accesses and modifies the resources. Here each resource is identified by URIs/ Global IDs. REST uses various representations to represent a resource where Text, JSON, XML. The most popular representations of resources are XML and JSON.</w:t>
      </w:r>
    </w:p>
    <w:p w:rsidR="001244EA" w:rsidRDefault="001244EA" w:rsidP="00DE3788">
      <w:pPr>
        <w:rPr>
          <w:rFonts w:ascii="Verdana" w:hAnsi="Verdana"/>
          <w:color w:val="000000"/>
          <w:sz w:val="31"/>
          <w:szCs w:val="31"/>
        </w:rPr>
      </w:pPr>
      <w:r>
        <w:rPr>
          <w:rFonts w:ascii="Verdana" w:hAnsi="Verdana"/>
          <w:b/>
          <w:bCs/>
          <w:color w:val="000000"/>
          <w:sz w:val="31"/>
          <w:szCs w:val="31"/>
        </w:rPr>
        <w:t>Representation of Resources</w:t>
      </w:r>
    </w:p>
    <w:p w:rsidR="001244EA" w:rsidRDefault="001244EA" w:rsidP="00DE3788">
      <w:pPr>
        <w:rPr>
          <w:rFonts w:ascii="Verdana" w:hAnsi="Verdana"/>
          <w:color w:val="000000"/>
          <w:sz w:val="24"/>
          <w:szCs w:val="24"/>
        </w:rPr>
      </w:pPr>
      <w:r>
        <w:rPr>
          <w:rFonts w:ascii="Verdana" w:hAnsi="Verdana"/>
          <w:color w:val="000000"/>
        </w:rPr>
        <w:lastRenderedPageBreak/>
        <w:t>A resource in REST is a similar Object in Object Oriented Programming or is like an Entity in a Database. Once a resource is identified then its representation is to be decided using a standard format so that the server can send the resource in the above said format and client can understand the same format.</w:t>
      </w:r>
    </w:p>
    <w:p w:rsidR="001244EA" w:rsidRDefault="001244EA" w:rsidP="00DE3788">
      <w:pPr>
        <w:rPr>
          <w:rFonts w:ascii="Verdana" w:hAnsi="Verdana"/>
          <w:color w:val="000000"/>
        </w:rPr>
      </w:pPr>
      <w:r>
        <w:rPr>
          <w:rFonts w:ascii="Verdana" w:hAnsi="Verdana"/>
          <w:color w:val="000000"/>
        </w:rPr>
        <w:t>For example, in </w:t>
      </w:r>
      <w:hyperlink r:id="rId47" w:history="1">
        <w:r>
          <w:rPr>
            <w:rStyle w:val="Hyperlink"/>
            <w:rFonts w:ascii="Verdana" w:hAnsi="Verdana"/>
            <w:color w:val="313131"/>
          </w:rPr>
          <w:t>RESTful Web Services - First Application</w:t>
        </w:r>
      </w:hyperlink>
      <w:r>
        <w:rPr>
          <w:rFonts w:ascii="Verdana" w:hAnsi="Verdana"/>
          <w:color w:val="000000"/>
        </w:rPr>
        <w:t> chapter, a user is a resource which is represented using the following XML format −</w:t>
      </w:r>
    </w:p>
    <w:p w:rsidR="001244EA" w:rsidRDefault="001244EA" w:rsidP="00DE3788">
      <w:pPr>
        <w:rPr>
          <w:rStyle w:val="pln"/>
          <w:rFonts w:ascii="Consolas" w:hAnsi="Consolas"/>
          <w:color w:val="313131"/>
        </w:rPr>
      </w:pPr>
      <w:r>
        <w:rPr>
          <w:rStyle w:val="tag"/>
          <w:rFonts w:ascii="Consolas" w:hAnsi="Consolas"/>
          <w:color w:val="000088"/>
        </w:rPr>
        <w:t>&lt;</w:t>
      </w:r>
      <w:proofErr w:type="gramStart"/>
      <w:r>
        <w:rPr>
          <w:rStyle w:val="tag"/>
          <w:rFonts w:ascii="Consolas" w:hAnsi="Consolas"/>
          <w:color w:val="000088"/>
        </w:rPr>
        <w:t>user</w:t>
      </w:r>
      <w:proofErr w:type="gramEnd"/>
      <w:r>
        <w:rPr>
          <w:rStyle w:val="tag"/>
          <w:rFonts w:ascii="Consolas" w:hAnsi="Consolas"/>
          <w:color w:val="000088"/>
        </w:rPr>
        <w:t>&gt;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tag"/>
          <w:rFonts w:ascii="Consolas" w:hAnsi="Consolas"/>
          <w:color w:val="000088"/>
        </w:rPr>
        <w:t>&lt;</w:t>
      </w:r>
      <w:proofErr w:type="gramStart"/>
      <w:r>
        <w:rPr>
          <w:rStyle w:val="tag"/>
          <w:rFonts w:ascii="Consolas" w:hAnsi="Consolas"/>
          <w:color w:val="000088"/>
        </w:rPr>
        <w:t>id&gt;</w:t>
      </w:r>
      <w:proofErr w:type="gramEnd"/>
      <w:r>
        <w:rPr>
          <w:rStyle w:val="pln"/>
          <w:rFonts w:ascii="Consolas" w:hAnsi="Consolas"/>
          <w:color w:val="313131"/>
        </w:rPr>
        <w:t>1</w:t>
      </w:r>
      <w:r>
        <w:rPr>
          <w:rStyle w:val="tag"/>
          <w:rFonts w:ascii="Consolas" w:hAnsi="Consolas"/>
          <w:color w:val="000088"/>
        </w:rPr>
        <w:t>&lt;/id&gt;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tag"/>
          <w:rFonts w:ascii="Consolas" w:hAnsi="Consolas"/>
          <w:color w:val="000088"/>
        </w:rPr>
        <w:t>&lt;</w:t>
      </w:r>
      <w:proofErr w:type="gramStart"/>
      <w:r>
        <w:rPr>
          <w:rStyle w:val="tag"/>
          <w:rFonts w:ascii="Consolas" w:hAnsi="Consolas"/>
          <w:color w:val="000088"/>
        </w:rPr>
        <w:t>name&gt;</w:t>
      </w:r>
      <w:proofErr w:type="gramEnd"/>
      <w:r>
        <w:rPr>
          <w:rStyle w:val="pln"/>
          <w:rFonts w:ascii="Consolas" w:hAnsi="Consolas"/>
          <w:color w:val="313131"/>
        </w:rPr>
        <w:t>Mahesh</w:t>
      </w:r>
      <w:r>
        <w:rPr>
          <w:rStyle w:val="tag"/>
          <w:rFonts w:ascii="Consolas" w:hAnsi="Consolas"/>
          <w:color w:val="000088"/>
        </w:rPr>
        <w:t>&lt;/name&gt;</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tag"/>
          <w:rFonts w:ascii="Consolas" w:hAnsi="Consolas"/>
          <w:color w:val="000088"/>
        </w:rPr>
        <w:t>&lt;</w:t>
      </w:r>
      <w:proofErr w:type="gramStart"/>
      <w:r>
        <w:rPr>
          <w:rStyle w:val="tag"/>
          <w:rFonts w:ascii="Consolas" w:hAnsi="Consolas"/>
          <w:color w:val="000088"/>
        </w:rPr>
        <w:t>profession&gt;</w:t>
      </w:r>
      <w:proofErr w:type="gramEnd"/>
      <w:r>
        <w:rPr>
          <w:rStyle w:val="pln"/>
          <w:rFonts w:ascii="Consolas" w:hAnsi="Consolas"/>
          <w:color w:val="313131"/>
        </w:rPr>
        <w:t>Teacher</w:t>
      </w:r>
      <w:r>
        <w:rPr>
          <w:rStyle w:val="tag"/>
          <w:rFonts w:ascii="Consolas" w:hAnsi="Consolas"/>
          <w:color w:val="000088"/>
        </w:rPr>
        <w:t>&lt;/profession&gt;</w:t>
      </w:r>
      <w:r>
        <w:rPr>
          <w:rStyle w:val="pln"/>
          <w:rFonts w:ascii="Consolas" w:hAnsi="Consolas"/>
          <w:color w:val="313131"/>
        </w:rPr>
        <w:t xml:space="preserve"> </w:t>
      </w:r>
    </w:p>
    <w:p w:rsidR="001244EA" w:rsidRDefault="001244EA" w:rsidP="00DE3788">
      <w:pPr>
        <w:rPr>
          <w:rFonts w:ascii="Consolas" w:hAnsi="Consolas"/>
          <w:color w:val="313131"/>
        </w:rPr>
      </w:pPr>
      <w:r>
        <w:rPr>
          <w:rStyle w:val="tag"/>
          <w:rFonts w:ascii="Consolas" w:hAnsi="Consolas"/>
          <w:color w:val="000088"/>
        </w:rPr>
        <w:t>&lt;/user&gt;</w:t>
      </w:r>
      <w:r>
        <w:rPr>
          <w:rStyle w:val="pln"/>
          <w:rFonts w:ascii="Consolas" w:hAnsi="Consolas"/>
          <w:color w:val="313131"/>
        </w:rPr>
        <w:t xml:space="preserve"> </w:t>
      </w:r>
    </w:p>
    <w:p w:rsidR="001244EA" w:rsidRDefault="001244EA" w:rsidP="00DE3788">
      <w:pPr>
        <w:rPr>
          <w:rFonts w:ascii="Verdana" w:hAnsi="Verdana"/>
          <w:color w:val="000000"/>
        </w:rPr>
      </w:pPr>
      <w:r>
        <w:rPr>
          <w:rFonts w:ascii="Verdana" w:hAnsi="Verdana"/>
          <w:color w:val="000000"/>
        </w:rPr>
        <w:t>The same resource can be represented in JSON format as follows −</w:t>
      </w:r>
    </w:p>
    <w:p w:rsidR="001244EA" w:rsidRDefault="001244EA" w:rsidP="00DE3788">
      <w:pPr>
        <w:rPr>
          <w:rStyle w:val="pln"/>
          <w:rFonts w:ascii="Consolas" w:hAnsi="Consolas"/>
          <w:color w:val="313131"/>
        </w:rPr>
      </w:pPr>
      <w:r>
        <w:rPr>
          <w:rStyle w:val="pun"/>
          <w:rFonts w:ascii="Consolas" w:hAnsi="Consolas"/>
          <w:color w:val="666600"/>
        </w:rPr>
        <w: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w:t>
      </w:r>
      <w:proofErr w:type="gramStart"/>
      <w:r>
        <w:rPr>
          <w:rStyle w:val="str"/>
          <w:rFonts w:ascii="Consolas" w:hAnsi="Consolas"/>
          <w:color w:val="008800"/>
        </w:rPr>
        <w:t>id</w:t>
      </w:r>
      <w:proofErr w:type="gramEnd"/>
      <w:r>
        <w:rPr>
          <w:rStyle w:val="str"/>
          <w:rFonts w:ascii="Consolas" w:hAnsi="Consolas"/>
          <w:color w:val="008800"/>
        </w:rPr>
        <w:t>"</w:t>
      </w:r>
      <w:r>
        <w:rPr>
          <w:rStyle w:val="pun"/>
          <w:rFonts w:ascii="Consolas" w:hAnsi="Consolas"/>
          <w:color w:val="666600"/>
        </w:rPr>
        <w:t>:</w:t>
      </w:r>
      <w:r>
        <w:rPr>
          <w:rStyle w:val="lit"/>
          <w:rFonts w:ascii="Consolas" w:hAnsi="Consolas"/>
          <w:color w:val="006666"/>
        </w:rPr>
        <w:t>1</w:t>
      </w:r>
      <w:r>
        <w:rPr>
          <w:rStyle w:val="pun"/>
          <w:rFonts w:ascii="Consolas" w:hAnsi="Consolas"/>
          <w:color w:val="666600"/>
        </w:rPr>
        <w: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w:t>
      </w:r>
      <w:proofErr w:type="gramStart"/>
      <w:r>
        <w:rPr>
          <w:rStyle w:val="str"/>
          <w:rFonts w:ascii="Consolas" w:hAnsi="Consolas"/>
          <w:color w:val="008800"/>
        </w:rPr>
        <w:t>name</w:t>
      </w:r>
      <w:proofErr w:type="gramEnd"/>
      <w:r>
        <w:rPr>
          <w:rStyle w:val="str"/>
          <w:rFonts w:ascii="Consolas" w:hAnsi="Consolas"/>
          <w:color w:val="008800"/>
        </w:rPr>
        <w:t>"</w:t>
      </w:r>
      <w:r>
        <w:rPr>
          <w:rStyle w:val="pun"/>
          <w:rFonts w:ascii="Consolas" w:hAnsi="Consolas"/>
          <w:color w:val="666600"/>
        </w:rPr>
        <w:t>:</w:t>
      </w:r>
      <w:r>
        <w:rPr>
          <w:rStyle w:val="str"/>
          <w:rFonts w:ascii="Consolas" w:hAnsi="Consolas"/>
          <w:color w:val="008800"/>
        </w:rPr>
        <w:t>"Mahesh"</w:t>
      </w:r>
      <w:r>
        <w:rPr>
          <w:rStyle w:val="pun"/>
          <w:rFonts w:ascii="Consolas" w:hAnsi="Consolas"/>
          <w:color w:val="666600"/>
        </w:rPr>
        <w:t>,</w:t>
      </w:r>
      <w:r>
        <w:rPr>
          <w:rStyle w:val="pln"/>
          <w:rFonts w:ascii="Consolas" w:hAnsi="Consolas"/>
          <w:color w:val="313131"/>
        </w:rPr>
        <w:t xml:space="preserve"> </w:t>
      </w:r>
    </w:p>
    <w:p w:rsidR="001244EA" w:rsidRDefault="001244EA" w:rsidP="00DE3788">
      <w:pPr>
        <w:rPr>
          <w:rStyle w:val="pln"/>
          <w:rFonts w:ascii="Consolas" w:hAnsi="Consolas"/>
          <w:color w:val="313131"/>
        </w:rPr>
      </w:pPr>
      <w:r>
        <w:rPr>
          <w:rStyle w:val="pln"/>
          <w:rFonts w:ascii="Consolas" w:hAnsi="Consolas"/>
          <w:color w:val="313131"/>
        </w:rPr>
        <w:t xml:space="preserve">   </w:t>
      </w:r>
      <w:r>
        <w:rPr>
          <w:rStyle w:val="str"/>
          <w:rFonts w:ascii="Consolas" w:hAnsi="Consolas"/>
          <w:color w:val="008800"/>
        </w:rPr>
        <w:t>"</w:t>
      </w:r>
      <w:proofErr w:type="gramStart"/>
      <w:r>
        <w:rPr>
          <w:rStyle w:val="str"/>
          <w:rFonts w:ascii="Consolas" w:hAnsi="Consolas"/>
          <w:color w:val="008800"/>
        </w:rPr>
        <w:t>profession</w:t>
      </w:r>
      <w:proofErr w:type="gramEnd"/>
      <w:r>
        <w:rPr>
          <w:rStyle w:val="str"/>
          <w:rFonts w:ascii="Consolas" w:hAnsi="Consolas"/>
          <w:color w:val="008800"/>
        </w:rPr>
        <w:t>"</w:t>
      </w:r>
      <w:r>
        <w:rPr>
          <w:rStyle w:val="pun"/>
          <w:rFonts w:ascii="Consolas" w:hAnsi="Consolas"/>
          <w:color w:val="666600"/>
        </w:rPr>
        <w:t>:</w:t>
      </w:r>
      <w:r>
        <w:rPr>
          <w:rStyle w:val="str"/>
          <w:rFonts w:ascii="Consolas" w:hAnsi="Consolas"/>
          <w:color w:val="008800"/>
        </w:rPr>
        <w:t>"Teacher"</w:t>
      </w:r>
      <w:r>
        <w:rPr>
          <w:rStyle w:val="pln"/>
          <w:rFonts w:ascii="Consolas" w:hAnsi="Consolas"/>
          <w:color w:val="313131"/>
        </w:rPr>
        <w:t xml:space="preserve"> </w:t>
      </w:r>
    </w:p>
    <w:p w:rsidR="001244EA" w:rsidRDefault="001244EA" w:rsidP="00DE3788">
      <w:pPr>
        <w:rPr>
          <w:rFonts w:ascii="Consolas" w:hAnsi="Consolas"/>
          <w:color w:val="313131"/>
        </w:rPr>
      </w:pPr>
      <w:r>
        <w:rPr>
          <w:rStyle w:val="pun"/>
          <w:rFonts w:ascii="Consolas" w:hAnsi="Consolas"/>
          <w:color w:val="666600"/>
        </w:rPr>
        <w:t>}</w:t>
      </w:r>
    </w:p>
    <w:p w:rsidR="001244EA" w:rsidRDefault="001244EA" w:rsidP="00DE3788">
      <w:pPr>
        <w:rPr>
          <w:rFonts w:ascii="Verdana" w:hAnsi="Verdana"/>
          <w:color w:val="000000"/>
          <w:sz w:val="31"/>
          <w:szCs w:val="31"/>
        </w:rPr>
      </w:pPr>
      <w:r>
        <w:rPr>
          <w:rFonts w:ascii="Verdana" w:hAnsi="Verdana"/>
          <w:b/>
          <w:bCs/>
          <w:color w:val="000000"/>
          <w:sz w:val="31"/>
          <w:szCs w:val="31"/>
        </w:rPr>
        <w:t>Good Resources Representation</w:t>
      </w:r>
    </w:p>
    <w:p w:rsidR="001244EA" w:rsidRDefault="001244EA" w:rsidP="00DE3788">
      <w:pPr>
        <w:rPr>
          <w:rFonts w:ascii="Verdana" w:hAnsi="Verdana"/>
          <w:color w:val="000000"/>
          <w:sz w:val="24"/>
          <w:szCs w:val="24"/>
        </w:rPr>
      </w:pPr>
      <w:r>
        <w:rPr>
          <w:rFonts w:ascii="Verdana" w:hAnsi="Verdana"/>
          <w:color w:val="000000"/>
        </w:rPr>
        <w:t>REST does not impose any restriction on the format of a resource representation. A client can ask for JSON representation whereas another client may ask for XML representation of the same resource to the server and so on. It is the responsibility of the REST server to pass the client the resource in the format that the client understands.</w:t>
      </w:r>
    </w:p>
    <w:p w:rsidR="001244EA" w:rsidRDefault="001244EA" w:rsidP="00DE3788">
      <w:pPr>
        <w:rPr>
          <w:rFonts w:ascii="Verdana" w:hAnsi="Verdana"/>
          <w:color w:val="000000"/>
        </w:rPr>
      </w:pPr>
      <w:r>
        <w:rPr>
          <w:rFonts w:ascii="Verdana" w:hAnsi="Verdana"/>
          <w:color w:val="000000"/>
        </w:rPr>
        <w:t>Following are some important points to be considered while designing a representation format of a resource in RESTful Web Services.</w:t>
      </w:r>
    </w:p>
    <w:p w:rsidR="001244EA" w:rsidRDefault="001244EA" w:rsidP="00DE3788">
      <w:pPr>
        <w:rPr>
          <w:rFonts w:ascii="Verdana" w:hAnsi="Verdana"/>
          <w:color w:val="000000"/>
          <w:sz w:val="21"/>
          <w:szCs w:val="21"/>
        </w:rPr>
      </w:pPr>
      <w:r>
        <w:rPr>
          <w:rFonts w:ascii="Verdana" w:hAnsi="Verdana"/>
          <w:b/>
          <w:bCs/>
          <w:color w:val="000000"/>
          <w:sz w:val="21"/>
          <w:szCs w:val="21"/>
        </w:rPr>
        <w:t>Understandability</w:t>
      </w:r>
      <w:r>
        <w:rPr>
          <w:rFonts w:ascii="Verdana" w:hAnsi="Verdana"/>
          <w:color w:val="000000"/>
          <w:sz w:val="21"/>
          <w:szCs w:val="21"/>
        </w:rPr>
        <w:t> − Both the Server and the Client should be able to understand and utilize the representation format of the resource.</w:t>
      </w:r>
    </w:p>
    <w:p w:rsidR="001244EA" w:rsidRDefault="001244EA" w:rsidP="00DE3788">
      <w:pPr>
        <w:rPr>
          <w:rFonts w:ascii="Verdana" w:hAnsi="Verdana"/>
          <w:color w:val="000000"/>
          <w:sz w:val="21"/>
          <w:szCs w:val="21"/>
        </w:rPr>
      </w:pPr>
      <w:r>
        <w:rPr>
          <w:rFonts w:ascii="Verdana" w:hAnsi="Verdana"/>
          <w:b/>
          <w:bCs/>
          <w:color w:val="000000"/>
          <w:sz w:val="21"/>
          <w:szCs w:val="21"/>
        </w:rPr>
        <w:t>Completeness</w:t>
      </w:r>
      <w:r>
        <w:rPr>
          <w:rFonts w:ascii="Verdana" w:hAnsi="Verdana"/>
          <w:color w:val="000000"/>
          <w:sz w:val="21"/>
          <w:szCs w:val="21"/>
        </w:rPr>
        <w:t> − Format should be able to represent a resource completely. For example, a resource can contain another resource. Format should be able to represent simple as well as complex structures of resources.</w:t>
      </w:r>
    </w:p>
    <w:p w:rsidR="001244EA" w:rsidRDefault="001244EA" w:rsidP="00DE3788">
      <w:pPr>
        <w:rPr>
          <w:rFonts w:ascii="Verdana" w:hAnsi="Verdana"/>
          <w:color w:val="000000"/>
          <w:sz w:val="21"/>
          <w:szCs w:val="21"/>
        </w:rPr>
      </w:pPr>
      <w:r>
        <w:rPr>
          <w:rFonts w:ascii="Verdana" w:hAnsi="Verdana"/>
          <w:b/>
          <w:bCs/>
          <w:color w:val="000000"/>
          <w:sz w:val="21"/>
          <w:szCs w:val="21"/>
        </w:rPr>
        <w:t>Linkablity</w:t>
      </w:r>
      <w:r>
        <w:rPr>
          <w:rFonts w:ascii="Verdana" w:hAnsi="Verdana"/>
          <w:color w:val="000000"/>
          <w:sz w:val="21"/>
          <w:szCs w:val="21"/>
        </w:rPr>
        <w:t xml:space="preserve"> − A resource can have a linkage to another </w:t>
      </w:r>
      <w:proofErr w:type="gramStart"/>
      <w:r>
        <w:rPr>
          <w:rFonts w:ascii="Verdana" w:hAnsi="Verdana"/>
          <w:color w:val="000000"/>
          <w:sz w:val="21"/>
          <w:szCs w:val="21"/>
        </w:rPr>
        <w:t>resource,</w:t>
      </w:r>
      <w:proofErr w:type="gramEnd"/>
      <w:r>
        <w:rPr>
          <w:rFonts w:ascii="Verdana" w:hAnsi="Verdana"/>
          <w:color w:val="000000"/>
          <w:sz w:val="21"/>
          <w:szCs w:val="21"/>
        </w:rPr>
        <w:t xml:space="preserve"> a format should be able to handle such situations.</w:t>
      </w:r>
    </w:p>
    <w:p w:rsidR="001244EA" w:rsidRDefault="001244EA" w:rsidP="00DE3788">
      <w:pPr>
        <w:rPr>
          <w:rFonts w:ascii="Verdana" w:hAnsi="Verdana"/>
          <w:color w:val="000000"/>
          <w:sz w:val="24"/>
          <w:szCs w:val="24"/>
        </w:rPr>
      </w:pPr>
      <w:r>
        <w:rPr>
          <w:rFonts w:ascii="Verdana" w:hAnsi="Verdana"/>
          <w:color w:val="000000"/>
        </w:rPr>
        <w:lastRenderedPageBreak/>
        <w:t>However, at present most of the web services are representing resources using either XML or JSON format. There are plenty of libraries and tools available to understand, parse, and modify XML and JSON data.</w:t>
      </w:r>
    </w:p>
    <w:p w:rsidR="00422168" w:rsidRDefault="00422168" w:rsidP="00DE3788">
      <w:pPr>
        <w:rPr>
          <w:rFonts w:ascii="Arial" w:hAnsi="Arial" w:cs="Arial"/>
          <w:sz w:val="20"/>
          <w:szCs w:val="20"/>
        </w:rPr>
      </w:pPr>
    </w:p>
    <w:p w:rsidR="009C58DA" w:rsidRPr="009C58DA" w:rsidRDefault="009C58DA" w:rsidP="009C58DA">
      <w:pPr>
        <w:spacing w:before="48" w:after="48" w:line="450" w:lineRule="atLeast"/>
        <w:ind w:right="48"/>
        <w:outlineLvl w:val="0"/>
        <w:rPr>
          <w:rFonts w:ascii="Verdana" w:eastAsia="Times New Roman" w:hAnsi="Verdana" w:cs="Times New Roman"/>
          <w:color w:val="121214"/>
          <w:spacing w:val="-15"/>
          <w:kern w:val="36"/>
          <w:sz w:val="48"/>
          <w:szCs w:val="48"/>
        </w:rPr>
      </w:pPr>
      <w:r w:rsidRPr="009C58DA">
        <w:rPr>
          <w:rFonts w:ascii="Verdana" w:eastAsia="Times New Roman" w:hAnsi="Verdana" w:cs="Times New Roman"/>
          <w:color w:val="121214"/>
          <w:spacing w:val="-15"/>
          <w:kern w:val="36"/>
          <w:sz w:val="48"/>
          <w:szCs w:val="48"/>
        </w:rPr>
        <w:t>RESTful Web Services - Messages</w:t>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RESTful Web Services make use of HTTP protocols as a medium of communication between client and server. A client sends a message in form of a HTTP Request and the server responds in the form of an HTTP Response. This technique is termed as Messaging. These messages contain message data and metadata i.e. information about message itself. Let us have a look on the HTTP Request and HTTP Response messages for HTTP 1.1.</w:t>
      </w:r>
    </w:p>
    <w:p w:rsidR="00990636" w:rsidRDefault="00990636" w:rsidP="0099063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HTTP Request</w:t>
      </w:r>
    </w:p>
    <w:p w:rsidR="00990636" w:rsidRDefault="00990636" w:rsidP="00990636">
      <w:pPr>
        <w:rPr>
          <w:rFonts w:ascii="Times New Roman" w:hAnsi="Times New Roman"/>
          <w:sz w:val="24"/>
          <w:szCs w:val="24"/>
        </w:rPr>
      </w:pPr>
      <w:r>
        <w:rPr>
          <w:noProof/>
        </w:rPr>
        <w:drawing>
          <wp:inline distT="0" distB="0" distL="0" distR="0">
            <wp:extent cx="3314700" cy="2171700"/>
            <wp:effectExtent l="19050" t="0" r="0" b="0"/>
            <wp:docPr id="20" name="Picture 4" descr="HTTP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 Request"/>
                    <pic:cNvPicPr>
                      <a:picLocks noChangeAspect="1" noChangeArrowheads="1"/>
                    </pic:cNvPicPr>
                  </pic:nvPicPr>
                  <pic:blipFill>
                    <a:blip r:embed="rId48"/>
                    <a:srcRect/>
                    <a:stretch>
                      <a:fillRect/>
                    </a:stretch>
                  </pic:blipFill>
                  <pic:spPr bwMode="auto">
                    <a:xfrm>
                      <a:off x="0" y="0"/>
                      <a:ext cx="3314700" cy="2171700"/>
                    </a:xfrm>
                    <a:prstGeom prst="rect">
                      <a:avLst/>
                    </a:prstGeom>
                    <a:noFill/>
                    <a:ln w="9525">
                      <a:noFill/>
                      <a:miter lim="800000"/>
                      <a:headEnd/>
                      <a:tailEnd/>
                    </a:ln>
                  </pic:spPr>
                </pic:pic>
              </a:graphicData>
            </a:graphic>
          </wp:inline>
        </w:drawing>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An HTTP Request has five major parts −</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Verb</w:t>
      </w:r>
      <w:r>
        <w:rPr>
          <w:rFonts w:ascii="Verdana" w:hAnsi="Verdana"/>
          <w:color w:val="000000"/>
          <w:sz w:val="21"/>
          <w:szCs w:val="21"/>
        </w:rPr>
        <w:t> − Indicates the HTTP methods such as GET, POST, DELETE, PUT, etc.</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URI</w:t>
      </w:r>
      <w:r>
        <w:rPr>
          <w:rFonts w:ascii="Verdana" w:hAnsi="Verdana"/>
          <w:color w:val="000000"/>
          <w:sz w:val="21"/>
          <w:szCs w:val="21"/>
        </w:rPr>
        <w:t> − Uniform Resource Identifier (URI) to identify the resource on the server.</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HTTP Version</w:t>
      </w:r>
      <w:r>
        <w:rPr>
          <w:rFonts w:ascii="Verdana" w:hAnsi="Verdana"/>
          <w:color w:val="000000"/>
          <w:sz w:val="21"/>
          <w:szCs w:val="21"/>
        </w:rPr>
        <w:t> − Indicates the HTTP version. For example, HTTP v1.1.</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Request Header</w:t>
      </w:r>
      <w:r>
        <w:rPr>
          <w:rFonts w:ascii="Verdana" w:hAnsi="Verdana"/>
          <w:color w:val="000000"/>
          <w:sz w:val="21"/>
          <w:szCs w:val="21"/>
        </w:rPr>
        <w:t> − Contains metadata for the HTTP Request message as key-value pairs. For example, client (or browser) type, format supported by the client, format of the message body, cache settings, etc.</w:t>
      </w:r>
    </w:p>
    <w:p w:rsidR="00990636" w:rsidRDefault="00990636" w:rsidP="00990636">
      <w:pPr>
        <w:pStyle w:val="NormalWeb"/>
        <w:numPr>
          <w:ilvl w:val="0"/>
          <w:numId w:val="1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Request Body</w:t>
      </w:r>
      <w:r>
        <w:rPr>
          <w:rFonts w:ascii="Verdana" w:hAnsi="Verdana"/>
          <w:color w:val="000000"/>
          <w:sz w:val="21"/>
          <w:szCs w:val="21"/>
        </w:rPr>
        <w:t> − Message content or Resource representation.</w:t>
      </w:r>
    </w:p>
    <w:p w:rsidR="00990636" w:rsidRDefault="00990636" w:rsidP="0099063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HTTP Response</w:t>
      </w:r>
    </w:p>
    <w:p w:rsidR="00990636" w:rsidRDefault="00990636" w:rsidP="00990636">
      <w:pPr>
        <w:rPr>
          <w:rFonts w:ascii="Times New Roman" w:hAnsi="Times New Roman"/>
          <w:sz w:val="24"/>
          <w:szCs w:val="24"/>
        </w:rPr>
      </w:pPr>
      <w:r>
        <w:rPr>
          <w:noProof/>
        </w:rPr>
        <w:drawing>
          <wp:inline distT="0" distB="0" distL="0" distR="0">
            <wp:extent cx="3295650" cy="2105025"/>
            <wp:effectExtent l="19050" t="0" r="0" b="0"/>
            <wp:docPr id="18" name="Picture 5" descr="HTTP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 Response"/>
                    <pic:cNvPicPr>
                      <a:picLocks noChangeAspect="1" noChangeArrowheads="1"/>
                    </pic:cNvPicPr>
                  </pic:nvPicPr>
                  <pic:blipFill>
                    <a:blip r:embed="rId49"/>
                    <a:srcRect/>
                    <a:stretch>
                      <a:fillRect/>
                    </a:stretch>
                  </pic:blipFill>
                  <pic:spPr bwMode="auto">
                    <a:xfrm>
                      <a:off x="0" y="0"/>
                      <a:ext cx="3295650" cy="2105025"/>
                    </a:xfrm>
                    <a:prstGeom prst="rect">
                      <a:avLst/>
                    </a:prstGeom>
                    <a:noFill/>
                    <a:ln w="9525">
                      <a:noFill/>
                      <a:miter lim="800000"/>
                      <a:headEnd/>
                      <a:tailEnd/>
                    </a:ln>
                  </pic:spPr>
                </pic:pic>
              </a:graphicData>
            </a:graphic>
          </wp:inline>
        </w:drawing>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An HTTP Response has four major parts −</w:t>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Status/Response Code</w:t>
      </w:r>
      <w:r>
        <w:rPr>
          <w:rFonts w:ascii="Verdana" w:hAnsi="Verdana"/>
          <w:color w:val="000000"/>
          <w:sz w:val="21"/>
          <w:szCs w:val="21"/>
        </w:rPr>
        <w:t xml:space="preserve"> − Indicates the Server status for the requested resource. For example, 404 </w:t>
      </w:r>
      <w:proofErr w:type="gramStart"/>
      <w:r>
        <w:rPr>
          <w:rFonts w:ascii="Verdana" w:hAnsi="Verdana"/>
          <w:color w:val="000000"/>
          <w:sz w:val="21"/>
          <w:szCs w:val="21"/>
        </w:rPr>
        <w:t>means</w:t>
      </w:r>
      <w:proofErr w:type="gramEnd"/>
      <w:r>
        <w:rPr>
          <w:rFonts w:ascii="Verdana" w:hAnsi="Verdana"/>
          <w:color w:val="000000"/>
          <w:sz w:val="21"/>
          <w:szCs w:val="21"/>
        </w:rPr>
        <w:t xml:space="preserve"> resource not found and 200 means response is ok.</w:t>
      </w:r>
    </w:p>
    <w:p w:rsidR="00272CC6" w:rsidRDefault="00E33BD7"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rPr>
        <w:drawing>
          <wp:inline distT="0" distB="0" distL="0" distR="0">
            <wp:extent cx="3581400" cy="2590800"/>
            <wp:effectExtent l="19050" t="0" r="0" b="0"/>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581400" cy="2590800"/>
                    </a:xfrm>
                    <a:prstGeom prst="rect">
                      <a:avLst/>
                    </a:prstGeom>
                    <a:noFill/>
                    <a:ln w="9525">
                      <a:noFill/>
                      <a:miter lim="800000"/>
                      <a:headEnd/>
                      <a:tailEnd/>
                    </a:ln>
                  </pic:spPr>
                </pic:pic>
              </a:graphicData>
            </a:graphic>
          </wp:inline>
        </w:drawing>
      </w:r>
    </w:p>
    <w:p w:rsidR="00696A7E" w:rsidRDefault="00696A7E"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rPr>
        <w:lastRenderedPageBreak/>
        <w:drawing>
          <wp:inline distT="0" distB="0" distL="0" distR="0">
            <wp:extent cx="4505325" cy="2838450"/>
            <wp:effectExtent l="19050" t="0" r="9525" b="0"/>
            <wp:docPr id="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4505325" cy="2838450"/>
                    </a:xfrm>
                    <a:prstGeom prst="rect">
                      <a:avLst/>
                    </a:prstGeom>
                    <a:noFill/>
                    <a:ln w="9525">
                      <a:noFill/>
                      <a:miter lim="800000"/>
                      <a:headEnd/>
                      <a:tailEnd/>
                    </a:ln>
                  </pic:spPr>
                </pic:pic>
              </a:graphicData>
            </a:graphic>
          </wp:inline>
        </w:drawing>
      </w:r>
    </w:p>
    <w:p w:rsidR="00C133E6" w:rsidRDefault="00D66EA7"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rPr>
        <w:drawing>
          <wp:inline distT="0" distB="0" distL="0" distR="0">
            <wp:extent cx="5731510" cy="2941287"/>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5731510" cy="2941287"/>
                    </a:xfrm>
                    <a:prstGeom prst="rect">
                      <a:avLst/>
                    </a:prstGeom>
                    <a:noFill/>
                    <a:ln w="9525">
                      <a:noFill/>
                      <a:miter lim="800000"/>
                      <a:headEnd/>
                      <a:tailEnd/>
                    </a:ln>
                  </pic:spPr>
                </pic:pic>
              </a:graphicData>
            </a:graphic>
          </wp:inline>
        </w:drawing>
      </w:r>
    </w:p>
    <w:p w:rsidR="00B45C5C" w:rsidRDefault="00B45C5C" w:rsidP="00272CC6">
      <w:pPr>
        <w:pStyle w:val="NormalWeb"/>
        <w:spacing w:before="0" w:beforeAutospacing="0" w:after="144" w:afterAutospacing="0" w:line="360" w:lineRule="atLeast"/>
        <w:ind w:left="768" w:right="48"/>
        <w:jc w:val="both"/>
        <w:rPr>
          <w:rFonts w:ascii="Verdana" w:hAnsi="Verdana"/>
          <w:color w:val="000000"/>
          <w:sz w:val="21"/>
          <w:szCs w:val="21"/>
        </w:rPr>
      </w:pPr>
      <w:r>
        <w:rPr>
          <w:rFonts w:ascii="Verdana" w:hAnsi="Verdana"/>
          <w:noProof/>
          <w:color w:val="000000"/>
          <w:sz w:val="21"/>
          <w:szCs w:val="21"/>
        </w:rPr>
        <w:drawing>
          <wp:inline distT="0" distB="0" distL="0" distR="0">
            <wp:extent cx="5731510" cy="287502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5731510" cy="2875029"/>
                    </a:xfrm>
                    <a:prstGeom prst="rect">
                      <a:avLst/>
                    </a:prstGeom>
                    <a:noFill/>
                    <a:ln w="9525">
                      <a:noFill/>
                      <a:miter lim="800000"/>
                      <a:headEnd/>
                      <a:tailEnd/>
                    </a:ln>
                  </pic:spPr>
                </pic:pic>
              </a:graphicData>
            </a:graphic>
          </wp:inline>
        </w:drawing>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lastRenderedPageBreak/>
        <w:t>HTTP Version</w:t>
      </w:r>
      <w:r>
        <w:rPr>
          <w:rFonts w:ascii="Verdana" w:hAnsi="Verdana"/>
          <w:color w:val="000000"/>
          <w:sz w:val="21"/>
          <w:szCs w:val="21"/>
        </w:rPr>
        <w:t> − Indicates the HTTP version. For example HTTP v1.1.</w:t>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Response Header</w:t>
      </w:r>
      <w:r>
        <w:rPr>
          <w:rFonts w:ascii="Verdana" w:hAnsi="Verdana"/>
          <w:color w:val="000000"/>
          <w:sz w:val="21"/>
          <w:szCs w:val="21"/>
        </w:rPr>
        <w:t> − Contains metadata for the HTTP Response message as keyvalue pairs. For example, content length, content type, response date, server type, etc.</w:t>
      </w:r>
    </w:p>
    <w:p w:rsidR="00990636" w:rsidRDefault="00990636" w:rsidP="00990636">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Response Body</w:t>
      </w:r>
      <w:r>
        <w:rPr>
          <w:rFonts w:ascii="Verdana" w:hAnsi="Verdana"/>
          <w:color w:val="000000"/>
          <w:sz w:val="21"/>
          <w:szCs w:val="21"/>
        </w:rPr>
        <w:t> − Response message content or Resource representation.</w:t>
      </w:r>
    </w:p>
    <w:p w:rsidR="00990636" w:rsidRDefault="00990636" w:rsidP="007B38B9">
      <w:pPr>
        <w:pStyle w:val="NoSpacing"/>
        <w:rPr>
          <w:b/>
          <w:bCs/>
        </w:rPr>
      </w:pPr>
      <w:r>
        <w:t>Example</w:t>
      </w:r>
    </w:p>
    <w:p w:rsidR="00990636" w:rsidRDefault="00990636" w:rsidP="0099063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As we have explained in the </w:t>
      </w:r>
      <w:hyperlink r:id="rId54" w:history="1">
        <w:r>
          <w:rPr>
            <w:rStyle w:val="Hyperlink"/>
            <w:rFonts w:ascii="Verdana" w:hAnsi="Verdana"/>
            <w:color w:val="313131"/>
          </w:rPr>
          <w:t>RESTful Web Services - First Application chapter</w:t>
        </w:r>
      </w:hyperlink>
      <w:r>
        <w:rPr>
          <w:rFonts w:ascii="Verdana" w:hAnsi="Verdana"/>
          <w:color w:val="000000"/>
        </w:rPr>
        <w:t>, let us put http://localhost:8080/UserManagement/rest/UserService/users in the POSTMAN with a GET request. If you click on the Preview button which is near the send button of Postman and then click on the Send button, you may see the following output.</w:t>
      </w:r>
    </w:p>
    <w:p w:rsidR="009C58DA" w:rsidRDefault="00990636" w:rsidP="00990636">
      <w:pPr>
        <w:rPr>
          <w:rFonts w:ascii="Arial" w:hAnsi="Arial" w:cs="Arial"/>
          <w:sz w:val="20"/>
          <w:szCs w:val="20"/>
        </w:rPr>
      </w:pPr>
      <w:r>
        <w:rPr>
          <w:noProof/>
        </w:rPr>
        <w:drawing>
          <wp:inline distT="0" distB="0" distL="0" distR="0">
            <wp:extent cx="5715000" cy="4095750"/>
            <wp:effectExtent l="19050" t="0" r="0" b="0"/>
            <wp:docPr id="16" name="Picture 6" descr="HTTP Request/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 Request/Response"/>
                    <pic:cNvPicPr>
                      <a:picLocks noChangeAspect="1" noChangeArrowheads="1"/>
                    </pic:cNvPicPr>
                  </pic:nvPicPr>
                  <pic:blipFill>
                    <a:blip r:embed="rId55"/>
                    <a:srcRect/>
                    <a:stretch>
                      <a:fillRect/>
                    </a:stretch>
                  </pic:blipFill>
                  <pic:spPr bwMode="auto">
                    <a:xfrm>
                      <a:off x="0" y="0"/>
                      <a:ext cx="5715000" cy="4095750"/>
                    </a:xfrm>
                    <a:prstGeom prst="rect">
                      <a:avLst/>
                    </a:prstGeom>
                    <a:noFill/>
                    <a:ln w="9525">
                      <a:noFill/>
                      <a:miter lim="800000"/>
                      <a:headEnd/>
                      <a:tailEnd/>
                    </a:ln>
                  </pic:spPr>
                </pic:pic>
              </a:graphicData>
            </a:graphic>
          </wp:inline>
        </w:drawing>
      </w:r>
    </w:p>
    <w:p w:rsidR="00827A3E" w:rsidRDefault="00827A3E" w:rsidP="00EE5642">
      <w:pPr>
        <w:pStyle w:val="Heading1"/>
      </w:pPr>
      <w:r w:rsidRPr="00EE5642">
        <w:t>RESTful Web Service (JAX-RS) JSON Example Using Jersey</w:t>
      </w:r>
    </w:p>
    <w:p w:rsidR="00554FAD" w:rsidRDefault="00554FAD" w:rsidP="00554FAD">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These steps are </w:t>
      </w:r>
      <w:r>
        <w:rPr>
          <w:rFonts w:ascii="Verdana" w:hAnsi="Verdana"/>
          <w:color w:val="008000"/>
          <w:sz w:val="23"/>
          <w:szCs w:val="23"/>
        </w:rPr>
        <w:t>mandatory</w:t>
      </w:r>
      <w:r>
        <w:rPr>
          <w:rFonts w:ascii="Verdana" w:hAnsi="Verdana"/>
          <w:color w:val="000000"/>
          <w:sz w:val="23"/>
          <w:szCs w:val="23"/>
        </w:rPr>
        <w:t> in order to make Jersey to support with </w:t>
      </w:r>
      <w:r>
        <w:rPr>
          <w:rFonts w:ascii="Verdana" w:hAnsi="Verdana"/>
          <w:color w:val="FFCC00"/>
          <w:sz w:val="23"/>
          <w:szCs w:val="23"/>
        </w:rPr>
        <w:t>JSON</w:t>
      </w:r>
      <w:r>
        <w:rPr>
          <w:rFonts w:ascii="Verdana" w:hAnsi="Verdana"/>
          <w:color w:val="000000"/>
          <w:sz w:val="23"/>
          <w:szCs w:val="23"/>
        </w:rPr>
        <w:t> mappings.</w:t>
      </w:r>
    </w:p>
    <w:p w:rsidR="00554FAD" w:rsidRDefault="00554FAD" w:rsidP="00554FAD">
      <w:pPr>
        <w:numPr>
          <w:ilvl w:val="0"/>
          <w:numId w:val="1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lastRenderedPageBreak/>
        <w:t>Apart from existing dependencies, add ‘</w:t>
      </w:r>
      <w:r>
        <w:rPr>
          <w:rStyle w:val="Emphasis"/>
          <w:rFonts w:ascii="Verdana" w:hAnsi="Verdana"/>
          <w:color w:val="E60A77"/>
          <w:sz w:val="21"/>
          <w:szCs w:val="21"/>
        </w:rPr>
        <w:t>jersey-json.jar</w:t>
      </w:r>
      <w:r>
        <w:rPr>
          <w:rFonts w:ascii="Verdana" w:hAnsi="Verdana"/>
          <w:color w:val="313131"/>
          <w:sz w:val="21"/>
          <w:szCs w:val="21"/>
        </w:rPr>
        <w:t>‘ to your Maven pom.xml which includes all Jackson and other JSON supporting libraries</w:t>
      </w:r>
    </w:p>
    <w:p w:rsidR="00554FAD" w:rsidRDefault="00510313" w:rsidP="00554FAD">
      <w:pPr>
        <w:shd w:val="clear" w:color="auto" w:fill="FFFFFF"/>
        <w:spacing w:before="100" w:beforeAutospacing="1" w:after="100" w:afterAutospacing="1" w:line="384" w:lineRule="atLeast"/>
        <w:ind w:left="75"/>
        <w:rPr>
          <w:rFonts w:ascii="Courier New" w:hAnsi="Courier New" w:cs="Courier New"/>
          <w:color w:val="313131"/>
          <w:sz w:val="20"/>
          <w:szCs w:val="20"/>
        </w:rPr>
      </w:pPr>
      <w:r>
        <w:rPr>
          <w:rFonts w:ascii="Courier New" w:hAnsi="Courier New" w:cs="Courier New"/>
          <w:color w:val="313131"/>
          <w:sz w:val="20"/>
          <w:szCs w:val="20"/>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36.45pt;height:67pt" o:ole="">
            <v:imagedata r:id="rId56" o:title=""/>
          </v:shape>
          <w:control r:id="rId57" w:name="DefaultOcxName" w:shapeid="_x0000_i1040"/>
        </w:object>
      </w:r>
    </w:p>
    <w:tbl>
      <w:tblPr>
        <w:tblW w:w="0" w:type="auto"/>
        <w:tblCellSpacing w:w="15" w:type="dxa"/>
        <w:tblInd w:w="75" w:type="dxa"/>
        <w:tblCellMar>
          <w:top w:w="15" w:type="dxa"/>
          <w:left w:w="15" w:type="dxa"/>
          <w:bottom w:w="15" w:type="dxa"/>
          <w:right w:w="15" w:type="dxa"/>
        </w:tblCellMar>
        <w:tblLook w:val="04A0"/>
      </w:tblPr>
      <w:tblGrid>
        <w:gridCol w:w="175"/>
        <w:gridCol w:w="8866"/>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tc>
        <w:tc>
          <w:tcPr>
            <w:tcW w:w="1125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h"/>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com.sun.jersey</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jersey-json</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1.8</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tc>
      </w:tr>
    </w:tbl>
    <w:p w:rsidR="00554FAD" w:rsidRDefault="00554FAD" w:rsidP="00554FAD">
      <w:pPr>
        <w:numPr>
          <w:ilvl w:val="0"/>
          <w:numId w:val="14"/>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In web.xml add “com.sun.jersey.api.json.POJOMappingFeature” as “init-param”</w:t>
      </w:r>
    </w:p>
    <w:p w:rsidR="00554FAD" w:rsidRDefault="00554FAD" w:rsidP="00554FAD">
      <w:pPr>
        <w:numPr>
          <w:ilvl w:val="0"/>
          <w:numId w:val="14"/>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 xml:space="preserve">In the web service class, we need to annotate the method with </w:t>
      </w:r>
      <w:proofErr w:type="gramStart"/>
      <w:r>
        <w:rPr>
          <w:rFonts w:ascii="Verdana" w:hAnsi="Verdana"/>
          <w:color w:val="313131"/>
          <w:sz w:val="21"/>
          <w:szCs w:val="21"/>
        </w:rPr>
        <w:t>@Produces(</w:t>
      </w:r>
      <w:proofErr w:type="gramEnd"/>
      <w:r>
        <w:rPr>
          <w:rFonts w:ascii="Verdana" w:hAnsi="Verdana"/>
          <w:color w:val="313131"/>
          <w:sz w:val="21"/>
          <w:szCs w:val="21"/>
        </w:rPr>
        <w:t>MediaType.APPLICATION_JSON). By doing so we are instructiong the service method that we are expecting the JSON output, thats it jersey will take care rest of the things</w:t>
      </w:r>
    </w:p>
    <w:p w:rsidR="00554FAD" w:rsidRDefault="00554FAD" w:rsidP="00554FAD">
      <w:pPr>
        <w:pStyle w:val="NormalWeb"/>
        <w:shd w:val="clear" w:color="auto" w:fill="F9FBF6"/>
        <w:spacing w:before="60" w:beforeAutospacing="0" w:after="0" w:afterAutospacing="0" w:line="384" w:lineRule="atLeast"/>
        <w:jc w:val="both"/>
        <w:rPr>
          <w:rFonts w:ascii="Verdana" w:hAnsi="Verdana"/>
          <w:color w:val="000000"/>
          <w:sz w:val="23"/>
          <w:szCs w:val="23"/>
        </w:rPr>
      </w:pPr>
      <w:r>
        <w:rPr>
          <w:rStyle w:val="Strong"/>
          <w:rFonts w:ascii="Verdana" w:hAnsi="Verdana"/>
          <w:color w:val="0000FF"/>
          <w:sz w:val="23"/>
          <w:szCs w:val="23"/>
        </w:rPr>
        <w:t>Note</w:t>
      </w:r>
      <w:r>
        <w:rPr>
          <w:rFonts w:ascii="Verdana" w:hAnsi="Verdana"/>
          <w:color w:val="000000"/>
          <w:sz w:val="23"/>
          <w:szCs w:val="23"/>
        </w:rPr>
        <w:t>: </w:t>
      </w:r>
      <w:r>
        <w:rPr>
          <w:rStyle w:val="Emphasis"/>
          <w:rFonts w:ascii="Verdana" w:eastAsiaTheme="majorEastAsia" w:hAnsi="Verdana"/>
          <w:color w:val="000000"/>
          <w:sz w:val="23"/>
          <w:szCs w:val="23"/>
        </w:rPr>
        <w:t>In previous examples i used Tomcat 6 and JDK 1.6 but for this [JAX-RS JSON Example] example i have used JDK 1.7.</w:t>
      </w:r>
    </w:p>
    <w:p w:rsidR="00554FAD" w:rsidRPr="004A1FAF" w:rsidRDefault="00554FAD" w:rsidP="004A1FAF">
      <w:pPr>
        <w:pStyle w:val="NoSpacing"/>
        <w:rPr>
          <w:sz w:val="28"/>
        </w:rPr>
      </w:pPr>
      <w:r w:rsidRPr="004A1FAF">
        <w:rPr>
          <w:sz w:val="28"/>
        </w:rPr>
        <w:t>Required Files</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pom.xml</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web.xml</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Customer.java</w:t>
      </w:r>
    </w:p>
    <w:p w:rsidR="00554FAD" w:rsidRDefault="00554FAD" w:rsidP="00554FAD">
      <w:pPr>
        <w:numPr>
          <w:ilvl w:val="0"/>
          <w:numId w:val="15"/>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JsonFromRestful.java</w:t>
      </w:r>
    </w:p>
    <w:p w:rsidR="00554FAD" w:rsidRDefault="00554FAD" w:rsidP="004A1FAF">
      <w:pPr>
        <w:pStyle w:val="NoSpacing"/>
      </w:pPr>
      <w:r>
        <w:t>pom.xml</w:t>
      </w:r>
    </w:p>
    <w:p w:rsidR="00554FAD" w:rsidRDefault="00510313" w:rsidP="00554FAD">
      <w:pPr>
        <w:rPr>
          <w:rFonts w:ascii="Courier New" w:hAnsi="Courier New" w:cs="Courier New"/>
          <w:color w:val="000000"/>
          <w:sz w:val="20"/>
          <w:szCs w:val="20"/>
        </w:rPr>
      </w:pPr>
      <w:r>
        <w:rPr>
          <w:rFonts w:ascii="Courier New" w:hAnsi="Courier New" w:cs="Courier New"/>
          <w:color w:val="000000"/>
          <w:sz w:val="20"/>
          <w:szCs w:val="20"/>
        </w:rPr>
        <w:object w:dxaOrig="225" w:dyaOrig="225">
          <v:shape id="_x0000_i1043" type="#_x0000_t75" style="width:136.45pt;height:67pt" o:ole="">
            <v:imagedata r:id="rId56" o:title=""/>
          </v:shape>
          <w:control r:id="rId58" w:name="DefaultOcxName1" w:shapeid="_x0000_i1043"/>
        </w:object>
      </w:r>
    </w:p>
    <w:tbl>
      <w:tblPr>
        <w:tblW w:w="0" w:type="auto"/>
        <w:tblCellSpacing w:w="15" w:type="dxa"/>
        <w:tblCellMar>
          <w:top w:w="15" w:type="dxa"/>
          <w:left w:w="15" w:type="dxa"/>
          <w:bottom w:w="15" w:type="dxa"/>
          <w:right w:w="15" w:type="dxa"/>
        </w:tblCellMar>
        <w:tblLook w:val="04A0"/>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lastRenderedPageBreak/>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p w:rsidR="00554FAD" w:rsidRDefault="00554FAD">
            <w:pPr>
              <w:jc w:val="center"/>
              <w:rPr>
                <w:rFonts w:ascii="inherit" w:hAnsi="inherit"/>
                <w:sz w:val="20"/>
                <w:szCs w:val="20"/>
              </w:rPr>
            </w:pPr>
            <w:r>
              <w:rPr>
                <w:rFonts w:ascii="inherit" w:hAnsi="inherit"/>
                <w:sz w:val="20"/>
                <w:szCs w:val="20"/>
              </w:rPr>
              <w:t>23</w:t>
            </w:r>
          </w:p>
          <w:p w:rsidR="00554FAD" w:rsidRDefault="00554FAD">
            <w:pPr>
              <w:jc w:val="center"/>
              <w:rPr>
                <w:rFonts w:ascii="inherit" w:hAnsi="inherit"/>
                <w:sz w:val="20"/>
                <w:szCs w:val="20"/>
              </w:rPr>
            </w:pPr>
            <w:r>
              <w:rPr>
                <w:rFonts w:ascii="inherit" w:hAnsi="inherit"/>
                <w:sz w:val="20"/>
                <w:szCs w:val="20"/>
              </w:rPr>
              <w:t>24</w:t>
            </w:r>
          </w:p>
          <w:p w:rsidR="00554FAD" w:rsidRDefault="00554FAD">
            <w:pPr>
              <w:jc w:val="center"/>
              <w:rPr>
                <w:rFonts w:ascii="inherit" w:hAnsi="inherit"/>
                <w:sz w:val="20"/>
                <w:szCs w:val="20"/>
              </w:rPr>
            </w:pPr>
            <w:r>
              <w:rPr>
                <w:rFonts w:ascii="inherit" w:hAnsi="inherit"/>
                <w:sz w:val="20"/>
                <w:szCs w:val="20"/>
              </w:rPr>
              <w:t>25</w:t>
            </w:r>
          </w:p>
          <w:p w:rsidR="00554FAD" w:rsidRDefault="00554FAD">
            <w:pPr>
              <w:jc w:val="center"/>
              <w:rPr>
                <w:rFonts w:ascii="inherit" w:hAnsi="inherit"/>
                <w:sz w:val="20"/>
                <w:szCs w:val="20"/>
              </w:rPr>
            </w:pPr>
            <w:r>
              <w:rPr>
                <w:rFonts w:ascii="inherit" w:hAnsi="inherit"/>
                <w:sz w:val="20"/>
                <w:szCs w:val="20"/>
              </w:rPr>
              <w:t>26</w:t>
            </w:r>
          </w:p>
          <w:p w:rsidR="00554FAD" w:rsidRDefault="00554FAD">
            <w:pPr>
              <w:jc w:val="center"/>
              <w:rPr>
                <w:rFonts w:ascii="inherit" w:hAnsi="inherit"/>
                <w:sz w:val="20"/>
                <w:szCs w:val="20"/>
              </w:rPr>
            </w:pPr>
            <w:r>
              <w:rPr>
                <w:rFonts w:ascii="inherit" w:hAnsi="inherit"/>
                <w:sz w:val="20"/>
                <w:szCs w:val="20"/>
              </w:rPr>
              <w:t>27</w:t>
            </w:r>
          </w:p>
          <w:p w:rsidR="00554FAD" w:rsidRDefault="00554FAD">
            <w:pPr>
              <w:jc w:val="center"/>
              <w:rPr>
                <w:rFonts w:ascii="inherit" w:hAnsi="inherit"/>
                <w:sz w:val="20"/>
                <w:szCs w:val="20"/>
              </w:rPr>
            </w:pPr>
            <w:r>
              <w:rPr>
                <w:rFonts w:ascii="inherit" w:hAnsi="inherit"/>
                <w:sz w:val="20"/>
                <w:szCs w:val="20"/>
              </w:rPr>
              <w:t>28</w:t>
            </w:r>
          </w:p>
          <w:p w:rsidR="00554FAD" w:rsidRDefault="00554FAD">
            <w:pPr>
              <w:jc w:val="center"/>
              <w:rPr>
                <w:rFonts w:ascii="inherit" w:hAnsi="inherit"/>
                <w:sz w:val="20"/>
                <w:szCs w:val="20"/>
              </w:rPr>
            </w:pPr>
            <w:r>
              <w:rPr>
                <w:rFonts w:ascii="inherit" w:hAnsi="inherit"/>
                <w:sz w:val="20"/>
                <w:szCs w:val="20"/>
              </w:rPr>
              <w:t>29</w:t>
            </w:r>
          </w:p>
          <w:p w:rsidR="00554FAD" w:rsidRDefault="00554FAD">
            <w:pPr>
              <w:jc w:val="center"/>
              <w:rPr>
                <w:rFonts w:ascii="inherit" w:hAnsi="inherit"/>
                <w:sz w:val="20"/>
                <w:szCs w:val="20"/>
              </w:rPr>
            </w:pPr>
            <w:r>
              <w:rPr>
                <w:rFonts w:ascii="inherit" w:hAnsi="inherit"/>
                <w:sz w:val="20"/>
                <w:szCs w:val="20"/>
              </w:rPr>
              <w:t>30</w:t>
            </w:r>
          </w:p>
          <w:p w:rsidR="00554FAD" w:rsidRDefault="00554FAD">
            <w:pPr>
              <w:jc w:val="center"/>
              <w:rPr>
                <w:rFonts w:ascii="inherit" w:hAnsi="inherit"/>
                <w:sz w:val="20"/>
                <w:szCs w:val="20"/>
              </w:rPr>
            </w:pPr>
            <w:r>
              <w:rPr>
                <w:rFonts w:ascii="inherit" w:hAnsi="inherit"/>
                <w:sz w:val="20"/>
                <w:szCs w:val="20"/>
              </w:rPr>
              <w:t>31</w:t>
            </w:r>
          </w:p>
          <w:p w:rsidR="00554FAD" w:rsidRDefault="00554FAD">
            <w:pPr>
              <w:jc w:val="center"/>
              <w:rPr>
                <w:rFonts w:ascii="inherit" w:hAnsi="inherit"/>
                <w:sz w:val="20"/>
                <w:szCs w:val="20"/>
              </w:rPr>
            </w:pPr>
            <w:r>
              <w:rPr>
                <w:rFonts w:ascii="inherit" w:hAnsi="inherit"/>
                <w:sz w:val="20"/>
                <w:szCs w:val="20"/>
              </w:rPr>
              <w:lastRenderedPageBreak/>
              <w:t>32</w:t>
            </w:r>
          </w:p>
          <w:p w:rsidR="00554FAD" w:rsidRDefault="00554FAD">
            <w:pPr>
              <w:jc w:val="center"/>
              <w:rPr>
                <w:rFonts w:ascii="inherit" w:hAnsi="inherit"/>
                <w:sz w:val="20"/>
                <w:szCs w:val="20"/>
              </w:rPr>
            </w:pPr>
            <w:r>
              <w:rPr>
                <w:rFonts w:ascii="inherit" w:hAnsi="inherit"/>
                <w:sz w:val="20"/>
                <w:szCs w:val="20"/>
              </w:rPr>
              <w:t>33</w:t>
            </w:r>
          </w:p>
          <w:p w:rsidR="00554FAD" w:rsidRDefault="00554FAD">
            <w:pPr>
              <w:jc w:val="center"/>
              <w:rPr>
                <w:rFonts w:ascii="inherit" w:hAnsi="inherit"/>
                <w:sz w:val="20"/>
                <w:szCs w:val="20"/>
              </w:rPr>
            </w:pPr>
            <w:r>
              <w:rPr>
                <w:rFonts w:ascii="inherit" w:hAnsi="inherit"/>
                <w:sz w:val="20"/>
                <w:szCs w:val="20"/>
              </w:rPr>
              <w:t>34</w:t>
            </w:r>
          </w:p>
          <w:p w:rsidR="00554FAD" w:rsidRDefault="00554FAD">
            <w:pPr>
              <w:jc w:val="center"/>
              <w:rPr>
                <w:rFonts w:ascii="inherit" w:hAnsi="inherit"/>
                <w:sz w:val="20"/>
                <w:szCs w:val="20"/>
              </w:rPr>
            </w:pPr>
            <w:r>
              <w:rPr>
                <w:rFonts w:ascii="inherit" w:hAnsi="inherit"/>
                <w:sz w:val="20"/>
                <w:szCs w:val="20"/>
              </w:rPr>
              <w:t>35</w:t>
            </w:r>
          </w:p>
          <w:p w:rsidR="00554FAD" w:rsidRDefault="00554FAD">
            <w:pPr>
              <w:jc w:val="center"/>
              <w:rPr>
                <w:rFonts w:ascii="inherit" w:hAnsi="inherit"/>
                <w:sz w:val="20"/>
                <w:szCs w:val="20"/>
              </w:rPr>
            </w:pPr>
            <w:r>
              <w:rPr>
                <w:rFonts w:ascii="inherit" w:hAnsi="inherit"/>
                <w:sz w:val="20"/>
                <w:szCs w:val="20"/>
              </w:rPr>
              <w:t>36</w:t>
            </w:r>
          </w:p>
          <w:p w:rsidR="00554FAD" w:rsidRDefault="00554FAD">
            <w:pPr>
              <w:jc w:val="center"/>
              <w:rPr>
                <w:rFonts w:ascii="inherit" w:hAnsi="inherit"/>
                <w:sz w:val="20"/>
                <w:szCs w:val="20"/>
              </w:rPr>
            </w:pPr>
            <w:r>
              <w:rPr>
                <w:rFonts w:ascii="inherit" w:hAnsi="inherit"/>
                <w:sz w:val="20"/>
                <w:szCs w:val="20"/>
              </w:rPr>
              <w:t>37</w:t>
            </w:r>
          </w:p>
          <w:p w:rsidR="00554FAD" w:rsidRDefault="00554FAD">
            <w:pPr>
              <w:jc w:val="center"/>
              <w:rPr>
                <w:rFonts w:ascii="inherit" w:hAnsi="inherit"/>
                <w:sz w:val="20"/>
                <w:szCs w:val="20"/>
              </w:rPr>
            </w:pPr>
            <w:r>
              <w:rPr>
                <w:rFonts w:ascii="inherit" w:hAnsi="inherit"/>
                <w:sz w:val="20"/>
                <w:szCs w:val="20"/>
              </w:rPr>
              <w:t>38</w:t>
            </w:r>
          </w:p>
          <w:p w:rsidR="00554FAD" w:rsidRDefault="00554FAD">
            <w:pPr>
              <w:jc w:val="center"/>
              <w:rPr>
                <w:rFonts w:ascii="inherit" w:hAnsi="inherit"/>
                <w:sz w:val="20"/>
                <w:szCs w:val="20"/>
              </w:rPr>
            </w:pPr>
            <w:r>
              <w:rPr>
                <w:rFonts w:ascii="inherit" w:hAnsi="inherit"/>
                <w:sz w:val="20"/>
                <w:szCs w:val="20"/>
              </w:rPr>
              <w:t>39</w:t>
            </w:r>
          </w:p>
          <w:p w:rsidR="00554FAD" w:rsidRDefault="00554FAD">
            <w:pPr>
              <w:jc w:val="center"/>
              <w:rPr>
                <w:rFonts w:ascii="inherit" w:hAnsi="inherit"/>
                <w:sz w:val="20"/>
                <w:szCs w:val="20"/>
              </w:rPr>
            </w:pPr>
            <w:r>
              <w:rPr>
                <w:rFonts w:ascii="inherit" w:hAnsi="inherit"/>
                <w:sz w:val="20"/>
                <w:szCs w:val="20"/>
              </w:rPr>
              <w:t>40</w:t>
            </w:r>
          </w:p>
          <w:p w:rsidR="00554FAD" w:rsidRDefault="00554FAD">
            <w:pPr>
              <w:jc w:val="center"/>
              <w:rPr>
                <w:rFonts w:ascii="inherit" w:hAnsi="inherit"/>
                <w:sz w:val="20"/>
                <w:szCs w:val="20"/>
              </w:rPr>
            </w:pPr>
            <w:r>
              <w:rPr>
                <w:rFonts w:ascii="inherit" w:hAnsi="inherit"/>
                <w:sz w:val="20"/>
                <w:szCs w:val="20"/>
              </w:rPr>
              <w:t>41</w:t>
            </w:r>
          </w:p>
          <w:p w:rsidR="00554FAD" w:rsidRDefault="00554FAD">
            <w:pPr>
              <w:jc w:val="center"/>
              <w:rPr>
                <w:rFonts w:ascii="inherit" w:hAnsi="inherit"/>
                <w:sz w:val="20"/>
                <w:szCs w:val="20"/>
              </w:rPr>
            </w:pPr>
            <w:r>
              <w:rPr>
                <w:rFonts w:ascii="inherit" w:hAnsi="inherit"/>
                <w:sz w:val="20"/>
                <w:szCs w:val="20"/>
              </w:rPr>
              <w:t>42</w:t>
            </w:r>
          </w:p>
          <w:p w:rsidR="00554FAD" w:rsidRDefault="00554FAD">
            <w:pPr>
              <w:jc w:val="center"/>
              <w:rPr>
                <w:rFonts w:ascii="inherit" w:hAnsi="inherit"/>
                <w:sz w:val="20"/>
                <w:szCs w:val="20"/>
              </w:rPr>
            </w:pPr>
            <w:r>
              <w:rPr>
                <w:rFonts w:ascii="inherit" w:hAnsi="inherit"/>
                <w:sz w:val="20"/>
                <w:szCs w:val="20"/>
              </w:rPr>
              <w:t>43</w:t>
            </w:r>
          </w:p>
          <w:p w:rsidR="00554FAD" w:rsidRDefault="00554FAD">
            <w:pPr>
              <w:jc w:val="center"/>
              <w:rPr>
                <w:rFonts w:ascii="inherit" w:hAnsi="inherit"/>
                <w:sz w:val="20"/>
                <w:szCs w:val="20"/>
              </w:rPr>
            </w:pPr>
            <w:r>
              <w:rPr>
                <w:rFonts w:ascii="inherit" w:hAnsi="inherit"/>
                <w:sz w:val="20"/>
                <w:szCs w:val="20"/>
              </w:rPr>
              <w:t>44</w:t>
            </w:r>
          </w:p>
          <w:p w:rsidR="00554FAD" w:rsidRDefault="00554FAD">
            <w:pPr>
              <w:jc w:val="center"/>
              <w:rPr>
                <w:rFonts w:ascii="inherit" w:hAnsi="inherit"/>
                <w:sz w:val="20"/>
                <w:szCs w:val="20"/>
              </w:rPr>
            </w:pPr>
            <w:r>
              <w:rPr>
                <w:rFonts w:ascii="inherit" w:hAnsi="inherit"/>
                <w:sz w:val="20"/>
                <w:szCs w:val="20"/>
              </w:rPr>
              <w:t>45</w:t>
            </w:r>
          </w:p>
          <w:p w:rsidR="00554FAD" w:rsidRDefault="00554FAD">
            <w:pPr>
              <w:jc w:val="center"/>
              <w:rPr>
                <w:rFonts w:ascii="inherit" w:hAnsi="inherit"/>
                <w:sz w:val="20"/>
                <w:szCs w:val="20"/>
              </w:rPr>
            </w:pPr>
            <w:r>
              <w:rPr>
                <w:rFonts w:ascii="inherit" w:hAnsi="inherit"/>
                <w:sz w:val="20"/>
                <w:szCs w:val="20"/>
              </w:rPr>
              <w:t>46</w:t>
            </w:r>
          </w:p>
          <w:p w:rsidR="00554FAD" w:rsidRDefault="00554FAD">
            <w:pPr>
              <w:jc w:val="center"/>
              <w:rPr>
                <w:rFonts w:ascii="inherit" w:hAnsi="inherit"/>
                <w:sz w:val="20"/>
                <w:szCs w:val="20"/>
              </w:rPr>
            </w:pPr>
            <w:r>
              <w:rPr>
                <w:rFonts w:ascii="inherit" w:hAnsi="inherit"/>
                <w:sz w:val="20"/>
                <w:szCs w:val="20"/>
              </w:rPr>
              <w:t>47</w:t>
            </w:r>
          </w:p>
          <w:p w:rsidR="00554FAD" w:rsidRDefault="00554FAD">
            <w:pPr>
              <w:jc w:val="center"/>
              <w:rPr>
                <w:rFonts w:ascii="inherit" w:hAnsi="inherit"/>
                <w:sz w:val="20"/>
                <w:szCs w:val="20"/>
              </w:rPr>
            </w:pPr>
            <w:r>
              <w:rPr>
                <w:rFonts w:ascii="inherit" w:hAnsi="inherit"/>
                <w:sz w:val="20"/>
                <w:szCs w:val="20"/>
              </w:rPr>
              <w:t>48</w:t>
            </w:r>
          </w:p>
          <w:p w:rsidR="00554FAD" w:rsidRDefault="00554FAD">
            <w:pPr>
              <w:jc w:val="center"/>
              <w:rPr>
                <w:rFonts w:ascii="inherit" w:hAnsi="inherit"/>
                <w:sz w:val="20"/>
                <w:szCs w:val="20"/>
              </w:rPr>
            </w:pPr>
            <w:r>
              <w:rPr>
                <w:rFonts w:ascii="inherit" w:hAnsi="inherit"/>
                <w:sz w:val="20"/>
                <w:szCs w:val="20"/>
              </w:rPr>
              <w:t>49</w:t>
            </w:r>
          </w:p>
          <w:p w:rsidR="00554FAD" w:rsidRDefault="00554FAD">
            <w:pPr>
              <w:jc w:val="center"/>
              <w:rPr>
                <w:rFonts w:ascii="inherit" w:hAnsi="inherit"/>
                <w:sz w:val="20"/>
                <w:szCs w:val="20"/>
              </w:rPr>
            </w:pPr>
            <w:r>
              <w:rPr>
                <w:rFonts w:ascii="inherit" w:hAnsi="inherit"/>
                <w:sz w:val="20"/>
                <w:szCs w:val="20"/>
              </w:rPr>
              <w:t>50</w:t>
            </w:r>
          </w:p>
          <w:p w:rsidR="00554FAD" w:rsidRDefault="00554FAD">
            <w:pPr>
              <w:jc w:val="center"/>
              <w:rPr>
                <w:rFonts w:ascii="inherit" w:hAnsi="inherit"/>
                <w:sz w:val="20"/>
                <w:szCs w:val="20"/>
              </w:rPr>
            </w:pPr>
            <w:r>
              <w:rPr>
                <w:rFonts w:ascii="inherit" w:hAnsi="inherit"/>
                <w:sz w:val="20"/>
                <w:szCs w:val="20"/>
              </w:rPr>
              <w:t>51</w:t>
            </w:r>
          </w:p>
        </w:tc>
        <w:tc>
          <w:tcPr>
            <w:tcW w:w="2160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r"/>
                <w:rFonts w:ascii="inherit" w:hAnsi="inherit"/>
                <w:color w:val="000000"/>
                <w:sz w:val="20"/>
                <w:szCs w:val="20"/>
              </w:rPr>
              <w:lastRenderedPageBreak/>
              <w:t xml:space="preserve">&lt;project </w:t>
            </w:r>
            <w:r>
              <w:rPr>
                <w:rStyle w:val="crayon-e"/>
                <w:rFonts w:ascii="inherit" w:hAnsi="inherit"/>
                <w:color w:val="000000"/>
                <w:sz w:val="20"/>
                <w:szCs w:val="20"/>
              </w:rPr>
              <w:t>xmlns</w:t>
            </w:r>
            <w:r>
              <w:rPr>
                <w:rStyle w:val="crayon-o"/>
                <w:rFonts w:ascii="inherit" w:hAnsi="inherit"/>
                <w:color w:val="000000"/>
                <w:sz w:val="20"/>
                <w:szCs w:val="20"/>
              </w:rPr>
              <w:t>=</w:t>
            </w:r>
            <w:r>
              <w:rPr>
                <w:rStyle w:val="crayon-s"/>
                <w:rFonts w:ascii="inherit" w:hAnsi="inherit"/>
                <w:color w:val="000000"/>
                <w:sz w:val="20"/>
                <w:szCs w:val="20"/>
              </w:rPr>
              <w:t>"http://maven.apache.org/POM/4.0.0"</w:t>
            </w:r>
            <w:r>
              <w:rPr>
                <w:rStyle w:val="crayon-h"/>
                <w:rFonts w:ascii="inherit" w:hAnsi="inherit"/>
                <w:color w:val="000000"/>
                <w:sz w:val="20"/>
                <w:szCs w:val="20"/>
              </w:rPr>
              <w:t xml:space="preserve"> </w:t>
            </w:r>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xsi</w:t>
            </w:r>
            <w:r>
              <w:rPr>
                <w:rStyle w:val="crayon-o"/>
                <w:rFonts w:ascii="inherit" w:hAnsi="inherit"/>
                <w:color w:val="000000"/>
                <w:sz w:val="20"/>
                <w:szCs w:val="20"/>
              </w:rPr>
              <w:t>=</w:t>
            </w:r>
            <w:r>
              <w:rPr>
                <w:rStyle w:val="crayon-s"/>
                <w:rFonts w:ascii="inherit" w:hAnsi="inherit"/>
                <w:color w:val="000000"/>
                <w:sz w:val="20"/>
                <w:szCs w:val="20"/>
              </w:rPr>
              <w:t>"http://www.w3.org/2001/XMLSchema-instance"</w:t>
            </w:r>
            <w:r>
              <w:rPr>
                <w:rStyle w:val="crayon-h"/>
                <w:rFonts w:ascii="inherit" w:hAnsi="inherit"/>
                <w:color w:val="000000"/>
                <w:sz w:val="20"/>
                <w:szCs w:val="20"/>
              </w:rPr>
              <w:t xml:space="preserve"> </w:t>
            </w:r>
            <w:r>
              <w:rPr>
                <w:rFonts w:ascii="inherit" w:hAnsi="inherit"/>
                <w:color w:val="000000"/>
                <w:sz w:val="20"/>
                <w:szCs w:val="20"/>
              </w:rPr>
              <w:t>xsi</w:t>
            </w:r>
            <w:r>
              <w:rPr>
                <w:rStyle w:val="crayon-o"/>
                <w:rFonts w:ascii="inherit" w:hAnsi="inherit"/>
                <w:color w:val="000000"/>
                <w:sz w:val="20"/>
                <w:szCs w:val="20"/>
              </w:rPr>
              <w:t>:</w:t>
            </w:r>
            <w:r>
              <w:rPr>
                <w:rStyle w:val="crayon-e"/>
                <w:rFonts w:ascii="inherit" w:hAnsi="inherit"/>
                <w:color w:val="000000"/>
                <w:sz w:val="20"/>
                <w:szCs w:val="20"/>
              </w:rPr>
              <w:t>schemaLocation</w:t>
            </w:r>
            <w:r>
              <w:rPr>
                <w:rStyle w:val="crayon-o"/>
                <w:rFonts w:ascii="inherit" w:hAnsi="inherit"/>
                <w:color w:val="000000"/>
                <w:sz w:val="20"/>
                <w:szCs w:val="20"/>
              </w:rPr>
              <w:t>=</w:t>
            </w:r>
            <w:r>
              <w:rPr>
                <w:rStyle w:val="crayon-s"/>
                <w:rFonts w:ascii="inherit" w:hAnsi="inherit"/>
                <w:color w:val="000000"/>
                <w:sz w:val="20"/>
                <w:szCs w:val="20"/>
              </w:rPr>
              <w:t>"http://maven.apache.org/POM/4.0.0 http://maven.apache.org/xsd/maven-4.0.0.xsd"</w:t>
            </w:r>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lastRenderedPageBreak/>
              <w:t>  </w:t>
            </w:r>
            <w:r>
              <w:rPr>
                <w:rStyle w:val="crayon-r"/>
                <w:rFonts w:ascii="inherit" w:hAnsi="inherit"/>
                <w:color w:val="000000"/>
                <w:sz w:val="20"/>
                <w:szCs w:val="20"/>
              </w:rPr>
              <w:t>&lt;modelVersion&gt;</w:t>
            </w:r>
            <w:r>
              <w:rPr>
                <w:rStyle w:val="crayon-i"/>
                <w:rFonts w:ascii="inherit" w:hAnsi="inherit"/>
                <w:color w:val="000000"/>
                <w:sz w:val="20"/>
                <w:szCs w:val="20"/>
              </w:rPr>
              <w:t>4.0.0</w:t>
            </w:r>
            <w:r>
              <w:rPr>
                <w:rStyle w:val="crayon-r"/>
                <w:rFonts w:ascii="inherit" w:hAnsi="inherit"/>
                <w:color w:val="000000"/>
                <w:sz w:val="20"/>
                <w:szCs w:val="20"/>
              </w:rPr>
              <w:t>&lt;/modelVersion&gt;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JsonFromRestfulWebServices</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JsonFromRestfulWebServices</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0.0.1-SNAPSHOT</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&lt;packaging&gt;</w:t>
            </w:r>
            <w:r>
              <w:rPr>
                <w:rStyle w:val="crayon-i"/>
                <w:rFonts w:ascii="inherit" w:hAnsi="inherit"/>
                <w:color w:val="000000"/>
                <w:sz w:val="20"/>
                <w:szCs w:val="20"/>
              </w:rPr>
              <w:t>war</w:t>
            </w:r>
            <w:r>
              <w:rPr>
                <w:rStyle w:val="crayon-r"/>
                <w:rFonts w:ascii="inherit" w:hAnsi="inherit"/>
                <w:color w:val="000000"/>
                <w:sz w:val="20"/>
                <w:szCs w:val="20"/>
              </w:rPr>
              <w:t>&lt;/packaging&gt;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&lt;repositories&gt;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&lt;repository&gt;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&lt;id&gt;</w:t>
            </w:r>
            <w:r>
              <w:rPr>
                <w:rStyle w:val="crayon-i"/>
                <w:rFonts w:ascii="inherit" w:hAnsi="inherit"/>
                <w:color w:val="000000"/>
                <w:sz w:val="20"/>
                <w:szCs w:val="20"/>
              </w:rPr>
              <w:t>maven2-repository.java.net</w:t>
            </w:r>
            <w:r>
              <w:rPr>
                <w:rStyle w:val="crayon-r"/>
                <w:rFonts w:ascii="inherit" w:hAnsi="inherit"/>
                <w:color w:val="000000"/>
                <w:sz w:val="20"/>
                <w:szCs w:val="20"/>
              </w:rPr>
              <w:t>&lt;/id&gt;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&lt;name&gt;</w:t>
            </w:r>
            <w:r>
              <w:rPr>
                <w:rStyle w:val="crayon-i"/>
                <w:rFonts w:ascii="inherit" w:hAnsi="inherit"/>
                <w:color w:val="000000"/>
                <w:sz w:val="20"/>
                <w:szCs w:val="20"/>
              </w:rPr>
              <w:t>Java.net Repository for Maven</w:t>
            </w:r>
            <w:r>
              <w:rPr>
                <w:rStyle w:val="crayon-r"/>
                <w:rFonts w:ascii="inherit" w:hAnsi="inherit"/>
                <w:color w:val="000000"/>
                <w:sz w:val="20"/>
                <w:szCs w:val="20"/>
              </w:rPr>
              <w:t>&lt;/name&gt;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&lt;url&gt;</w:t>
            </w:r>
            <w:r>
              <w:rPr>
                <w:rStyle w:val="crayon-i"/>
                <w:rFonts w:ascii="inherit" w:hAnsi="inherit"/>
                <w:color w:val="000000"/>
                <w:sz w:val="20"/>
                <w:szCs w:val="20"/>
              </w:rPr>
              <w:t>http://download.java.net/maven/2/</w:t>
            </w:r>
            <w:r>
              <w:rPr>
                <w:rStyle w:val="crayon-r"/>
                <w:rFonts w:ascii="inherit" w:hAnsi="inherit"/>
                <w:color w:val="000000"/>
                <w:sz w:val="20"/>
                <w:szCs w:val="20"/>
              </w:rPr>
              <w:t>&lt;/url&gt;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&lt;layout&gt;</w:t>
            </w:r>
            <w:r>
              <w:rPr>
                <w:rStyle w:val="crayon-i"/>
                <w:rFonts w:ascii="inherit" w:hAnsi="inherit"/>
                <w:color w:val="000000"/>
                <w:sz w:val="20"/>
                <w:szCs w:val="20"/>
              </w:rPr>
              <w:t>default</w:t>
            </w:r>
            <w:r>
              <w:rPr>
                <w:rStyle w:val="crayon-r"/>
                <w:rFonts w:ascii="inherit" w:hAnsi="inherit"/>
                <w:color w:val="000000"/>
                <w:sz w:val="20"/>
                <w:szCs w:val="20"/>
              </w:rPr>
              <w:t>&lt;/layout&gt;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&lt;/repository&gt;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&lt;/repositories&gt;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&lt;dependencies&gt;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junit</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junit</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4.8.2</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&lt;scope&gt;</w:t>
            </w:r>
            <w:r>
              <w:rPr>
                <w:rStyle w:val="crayon-i"/>
                <w:rFonts w:ascii="inherit" w:hAnsi="inherit"/>
                <w:color w:val="000000"/>
                <w:sz w:val="20"/>
                <w:szCs w:val="20"/>
              </w:rPr>
              <w:t>test</w:t>
            </w:r>
            <w:r>
              <w:rPr>
                <w:rStyle w:val="crayon-r"/>
                <w:rFonts w:ascii="inherit" w:hAnsi="inherit"/>
                <w:color w:val="000000"/>
                <w:sz w:val="20"/>
                <w:szCs w:val="20"/>
              </w:rPr>
              <w:t>&lt;/scope&gt;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com.sun.jersey</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jersey-server</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1.8</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lastRenderedPageBreak/>
              <w:t xml:space="preserve">           </w:t>
            </w:r>
            <w:r>
              <w:rPr>
                <w:rStyle w:val="crayon-r"/>
                <w:rFonts w:ascii="inherit" w:hAnsi="inherit"/>
                <w:color w:val="000000"/>
                <w:sz w:val="20"/>
                <w:szCs w:val="20"/>
              </w:rPr>
              <w:t>&lt;dependency&gt;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&lt;groupId&gt;</w:t>
            </w:r>
            <w:r>
              <w:rPr>
                <w:rStyle w:val="crayon-i"/>
                <w:rFonts w:ascii="inherit" w:hAnsi="inherit"/>
                <w:color w:val="000000"/>
                <w:sz w:val="20"/>
                <w:szCs w:val="20"/>
              </w:rPr>
              <w:t>com.sun.jersey</w:t>
            </w:r>
            <w:r>
              <w:rPr>
                <w:rStyle w:val="crayon-r"/>
                <w:rFonts w:ascii="inherit" w:hAnsi="inherit"/>
                <w:color w:val="000000"/>
                <w:sz w:val="20"/>
                <w:szCs w:val="20"/>
              </w:rPr>
              <w:t>&lt;/groupId&gt;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jersey-json</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&lt;version&gt;</w:t>
            </w:r>
            <w:r>
              <w:rPr>
                <w:rStyle w:val="crayon-i"/>
                <w:rFonts w:ascii="inherit" w:hAnsi="inherit"/>
                <w:color w:val="000000"/>
                <w:sz w:val="20"/>
                <w:szCs w:val="20"/>
              </w:rPr>
              <w:t>1.8</w:t>
            </w:r>
            <w:r>
              <w:rPr>
                <w:rStyle w:val="crayon-r"/>
                <w:rFonts w:ascii="inherit" w:hAnsi="inherit"/>
                <w:color w:val="000000"/>
                <w:sz w:val="20"/>
                <w:szCs w:val="20"/>
              </w:rPr>
              <w:t>&lt;/version&gt;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&lt;/dependency&gt;</w:t>
            </w:r>
            <w:r>
              <w:rPr>
                <w:rStyle w:val="crayon-i"/>
                <w:rFonts w:ascii="inherit" w:hAnsi="inherit"/>
                <w:color w:val="000000"/>
                <w:sz w:val="20"/>
                <w:szCs w:val="20"/>
              </w:rPr>
              <w:t>    </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&lt;/dependencies&gt;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&lt;build&gt;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&lt;finalName&gt;</w:t>
            </w:r>
            <w:r>
              <w:rPr>
                <w:rStyle w:val="crayon-i"/>
                <w:rFonts w:ascii="inherit" w:hAnsi="inherit"/>
                <w:color w:val="000000"/>
                <w:sz w:val="20"/>
                <w:szCs w:val="20"/>
              </w:rPr>
              <w:t>JsonFromRestfulWebServices</w:t>
            </w:r>
            <w:r>
              <w:rPr>
                <w:rStyle w:val="crayon-r"/>
                <w:rFonts w:ascii="inherit" w:hAnsi="inherit"/>
                <w:color w:val="000000"/>
                <w:sz w:val="20"/>
                <w:szCs w:val="20"/>
              </w:rPr>
              <w:t>&lt;/finalName&gt;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&lt;plugins&gt;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&lt;plugin&gt;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&lt;artifactId&gt;</w:t>
            </w:r>
            <w:r>
              <w:rPr>
                <w:rStyle w:val="crayon-i"/>
                <w:rFonts w:ascii="inherit" w:hAnsi="inherit"/>
                <w:color w:val="000000"/>
                <w:sz w:val="20"/>
                <w:szCs w:val="20"/>
              </w:rPr>
              <w:t>maven-compiler-plugin</w:t>
            </w:r>
            <w:r>
              <w:rPr>
                <w:rStyle w:val="crayon-r"/>
                <w:rFonts w:ascii="inherit" w:hAnsi="inherit"/>
                <w:color w:val="000000"/>
                <w:sz w:val="20"/>
                <w:szCs w:val="20"/>
              </w:rPr>
              <w:t>&lt;/artifactId&gt;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&lt;configuration&gt;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&lt;compilerVersion&gt;</w:t>
            </w:r>
            <w:r>
              <w:rPr>
                <w:rStyle w:val="crayon-i"/>
                <w:rFonts w:ascii="inherit" w:hAnsi="inherit"/>
                <w:color w:val="000000"/>
                <w:sz w:val="20"/>
                <w:szCs w:val="20"/>
              </w:rPr>
              <w:t>1.5</w:t>
            </w:r>
            <w:r>
              <w:rPr>
                <w:rStyle w:val="crayon-r"/>
                <w:rFonts w:ascii="inherit" w:hAnsi="inherit"/>
                <w:color w:val="000000"/>
                <w:sz w:val="20"/>
                <w:szCs w:val="20"/>
              </w:rPr>
              <w:t>&lt;/compilerVersion&gt;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&lt;source&gt;</w:t>
            </w:r>
            <w:r>
              <w:rPr>
                <w:rStyle w:val="crayon-i"/>
                <w:rFonts w:ascii="inherit" w:hAnsi="inherit"/>
                <w:color w:val="000000"/>
                <w:sz w:val="20"/>
                <w:szCs w:val="20"/>
              </w:rPr>
              <w:t>1.5</w:t>
            </w:r>
            <w:r>
              <w:rPr>
                <w:rStyle w:val="crayon-r"/>
                <w:rFonts w:ascii="inherit" w:hAnsi="inherit"/>
                <w:color w:val="000000"/>
                <w:sz w:val="20"/>
                <w:szCs w:val="20"/>
              </w:rPr>
              <w:t>&lt;/source&gt;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&lt;target&gt;</w:t>
            </w:r>
            <w:r>
              <w:rPr>
                <w:rStyle w:val="crayon-i"/>
                <w:rFonts w:ascii="inherit" w:hAnsi="inherit"/>
                <w:color w:val="000000"/>
                <w:sz w:val="20"/>
                <w:szCs w:val="20"/>
              </w:rPr>
              <w:t>1.5</w:t>
            </w:r>
            <w:r>
              <w:rPr>
                <w:rStyle w:val="crayon-r"/>
                <w:rFonts w:ascii="inherit" w:hAnsi="inherit"/>
                <w:color w:val="000000"/>
                <w:sz w:val="20"/>
                <w:szCs w:val="20"/>
              </w:rPr>
              <w:t>&lt;/target&gt;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&lt;/configuration&gt;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&lt;/plugin&gt;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r>
              <w:rPr>
                <w:rStyle w:val="crayon-r"/>
                <w:rFonts w:ascii="inherit" w:hAnsi="inherit"/>
                <w:color w:val="000000"/>
                <w:sz w:val="20"/>
                <w:szCs w:val="20"/>
              </w:rPr>
              <w:t>&lt;/plugins&gt;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&lt;/build&gt;</w:t>
            </w:r>
          </w:p>
          <w:p w:rsidR="00554FAD" w:rsidRDefault="00554FAD">
            <w:pPr>
              <w:rPr>
                <w:rFonts w:ascii="inherit" w:hAnsi="inherit"/>
                <w:color w:val="000000"/>
                <w:sz w:val="20"/>
                <w:szCs w:val="20"/>
              </w:rPr>
            </w:pPr>
            <w:r>
              <w:rPr>
                <w:rStyle w:val="crayon-r"/>
                <w:rFonts w:ascii="inherit" w:hAnsi="inherit"/>
                <w:color w:val="000000"/>
                <w:sz w:val="20"/>
                <w:szCs w:val="20"/>
              </w:rPr>
              <w:t>&lt;/project&gt;</w:t>
            </w:r>
          </w:p>
        </w:tc>
      </w:tr>
    </w:tbl>
    <w:p w:rsidR="00554FAD" w:rsidRDefault="00554FAD" w:rsidP="004A1FAF">
      <w:pPr>
        <w:pStyle w:val="NoSpacing"/>
      </w:pPr>
      <w:r>
        <w:lastRenderedPageBreak/>
        <w:t> web.xml</w:t>
      </w:r>
    </w:p>
    <w:p w:rsidR="00554FAD" w:rsidRDefault="00510313" w:rsidP="00554FAD">
      <w:pPr>
        <w:rPr>
          <w:rFonts w:ascii="Courier New" w:hAnsi="Courier New" w:cs="Courier New"/>
          <w:color w:val="000000"/>
          <w:sz w:val="20"/>
          <w:szCs w:val="20"/>
        </w:rPr>
      </w:pPr>
      <w:r>
        <w:rPr>
          <w:rFonts w:ascii="Courier New" w:hAnsi="Courier New" w:cs="Courier New"/>
          <w:color w:val="000000"/>
          <w:sz w:val="20"/>
          <w:szCs w:val="20"/>
        </w:rPr>
        <w:object w:dxaOrig="225" w:dyaOrig="225">
          <v:shape id="_x0000_i1046" type="#_x0000_t75" style="width:136.45pt;height:67pt" o:ole="">
            <v:imagedata r:id="rId56" o:title=""/>
          </v:shape>
          <w:control r:id="rId59" w:name="DefaultOcxName2" w:shapeid="_x0000_i1046"/>
        </w:object>
      </w:r>
    </w:p>
    <w:tbl>
      <w:tblPr>
        <w:tblW w:w="0" w:type="auto"/>
        <w:tblCellSpacing w:w="15" w:type="dxa"/>
        <w:tblCellMar>
          <w:top w:w="15" w:type="dxa"/>
          <w:left w:w="15" w:type="dxa"/>
          <w:bottom w:w="15" w:type="dxa"/>
          <w:right w:w="15" w:type="dxa"/>
        </w:tblCellMar>
        <w:tblLook w:val="04A0"/>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lastRenderedPageBreak/>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tc>
        <w:tc>
          <w:tcPr>
            <w:tcW w:w="21600" w:type="dxa"/>
            <w:tcBorders>
              <w:top w:val="nil"/>
              <w:left w:val="nil"/>
              <w:bottom w:val="nil"/>
              <w:right w:val="nil"/>
            </w:tcBorders>
            <w:vAlign w:val="center"/>
            <w:hideMark/>
          </w:tcPr>
          <w:p w:rsidR="00554FAD" w:rsidRDefault="00554FAD">
            <w:pPr>
              <w:rPr>
                <w:rFonts w:ascii="inherit" w:hAnsi="inherit"/>
                <w:color w:val="000000"/>
                <w:sz w:val="20"/>
                <w:szCs w:val="20"/>
              </w:rPr>
            </w:pPr>
            <w:proofErr w:type="gramStart"/>
            <w:r>
              <w:rPr>
                <w:rStyle w:val="crayon-ta"/>
                <w:rFonts w:ascii="inherit" w:hAnsi="inherit"/>
                <w:color w:val="000000"/>
                <w:sz w:val="20"/>
                <w:szCs w:val="20"/>
              </w:rPr>
              <w:lastRenderedPageBreak/>
              <w:t>&lt;?</w:t>
            </w:r>
            <w:r>
              <w:rPr>
                <w:rStyle w:val="crayon-e"/>
                <w:rFonts w:ascii="inherit" w:hAnsi="inherit"/>
                <w:color w:val="000000"/>
                <w:sz w:val="20"/>
                <w:szCs w:val="20"/>
              </w:rPr>
              <w:t>xml</w:t>
            </w:r>
            <w:proofErr w:type="gramEnd"/>
            <w:r>
              <w:rPr>
                <w:rStyle w:val="crayon-e"/>
                <w:rFonts w:ascii="inherit" w:hAnsi="inherit"/>
                <w:color w:val="000000"/>
                <w:sz w:val="20"/>
                <w:szCs w:val="20"/>
              </w:rPr>
              <w:t xml:space="preserve"> </w:t>
            </w:r>
            <w:r>
              <w:rPr>
                <w:rStyle w:val="crayon-i"/>
                <w:rFonts w:ascii="inherit" w:hAnsi="inherit"/>
                <w:color w:val="000000"/>
                <w:sz w:val="20"/>
                <w:szCs w:val="20"/>
              </w:rPr>
              <w:t>version</w:t>
            </w:r>
            <w:r>
              <w:rPr>
                <w:rStyle w:val="crayon-o"/>
                <w:rFonts w:ascii="inherit" w:hAnsi="inherit"/>
                <w:color w:val="000000"/>
                <w:sz w:val="20"/>
                <w:szCs w:val="20"/>
              </w:rPr>
              <w:t>=</w:t>
            </w:r>
            <w:r>
              <w:rPr>
                <w:rStyle w:val="crayon-s"/>
                <w:rFonts w:ascii="inherit" w:hAnsi="inherit"/>
                <w:color w:val="000000"/>
                <w:sz w:val="20"/>
                <w:szCs w:val="20"/>
              </w:rPr>
              <w:t>"1.0"</w:t>
            </w:r>
            <w:r>
              <w:rPr>
                <w:rStyle w:val="crayon-h"/>
                <w:rFonts w:ascii="inherit" w:hAnsi="inherit"/>
                <w:color w:val="000000"/>
                <w:sz w:val="20"/>
                <w:szCs w:val="20"/>
              </w:rPr>
              <w:t xml:space="preserve"> </w:t>
            </w:r>
            <w:r>
              <w:rPr>
                <w:rStyle w:val="crayon-i"/>
                <w:rFonts w:ascii="inherit" w:hAnsi="inherit"/>
                <w:color w:val="000000"/>
                <w:sz w:val="20"/>
                <w:szCs w:val="20"/>
              </w:rPr>
              <w:t>encoding</w:t>
            </w:r>
            <w:r>
              <w:rPr>
                <w:rStyle w:val="crayon-o"/>
                <w:rFonts w:ascii="inherit" w:hAnsi="inherit"/>
                <w:color w:val="000000"/>
                <w:sz w:val="20"/>
                <w:szCs w:val="20"/>
              </w:rPr>
              <w:t>=</w:t>
            </w:r>
            <w:r>
              <w:rPr>
                <w:rStyle w:val="crayon-s"/>
                <w:rFonts w:ascii="inherit" w:hAnsi="inherit"/>
                <w:color w:val="000000"/>
                <w:sz w:val="20"/>
                <w:szCs w:val="20"/>
              </w:rPr>
              <w:t>"UTF-8"</w:t>
            </w:r>
            <w:r>
              <w:rPr>
                <w:rStyle w:val="crayon-ta"/>
                <w:rFonts w:ascii="inherit" w:hAnsi="inherit"/>
                <w:color w:val="000000"/>
                <w:sz w:val="20"/>
                <w:szCs w:val="20"/>
              </w:rPr>
              <w:t>?&gt;</w:t>
            </w:r>
          </w:p>
          <w:p w:rsidR="00554FAD" w:rsidRDefault="00554FAD">
            <w:pPr>
              <w:rPr>
                <w:rFonts w:ascii="inherit" w:hAnsi="inherit"/>
                <w:color w:val="000000"/>
                <w:sz w:val="20"/>
                <w:szCs w:val="20"/>
              </w:rPr>
            </w:pPr>
            <w:r>
              <w:rPr>
                <w:rStyle w:val="crayon-r"/>
                <w:rFonts w:ascii="inherit" w:hAnsi="inherit"/>
                <w:color w:val="000000"/>
                <w:sz w:val="20"/>
                <w:szCs w:val="20"/>
              </w:rPr>
              <w:t xml:space="preserve">&lt;web-app </w:t>
            </w:r>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xsi</w:t>
            </w:r>
            <w:r>
              <w:rPr>
                <w:rStyle w:val="crayon-o"/>
                <w:rFonts w:ascii="inherit" w:hAnsi="inherit"/>
                <w:color w:val="000000"/>
                <w:sz w:val="20"/>
                <w:szCs w:val="20"/>
              </w:rPr>
              <w:t>=</w:t>
            </w:r>
            <w:r>
              <w:rPr>
                <w:rStyle w:val="crayon-s"/>
                <w:rFonts w:ascii="inherit" w:hAnsi="inherit"/>
                <w:color w:val="000000"/>
                <w:sz w:val="20"/>
                <w:szCs w:val="20"/>
              </w:rPr>
              <w:t>"http://www.w3.org/2001/XMLSchema-instance"</w:t>
            </w:r>
            <w:r>
              <w:rPr>
                <w:rStyle w:val="crayon-h"/>
                <w:rFonts w:ascii="inherit" w:hAnsi="inherit"/>
                <w:color w:val="000000"/>
                <w:sz w:val="20"/>
                <w:szCs w:val="20"/>
              </w:rPr>
              <w:t xml:space="preserve"> </w:t>
            </w:r>
            <w:r>
              <w:rPr>
                <w:rStyle w:val="crayon-e"/>
                <w:rFonts w:ascii="inherit" w:hAnsi="inherit"/>
                <w:color w:val="000000"/>
                <w:sz w:val="20"/>
                <w:szCs w:val="20"/>
              </w:rPr>
              <w:t>xmlns</w:t>
            </w:r>
            <w:r>
              <w:rPr>
                <w:rStyle w:val="crayon-o"/>
                <w:rFonts w:ascii="inherit" w:hAnsi="inherit"/>
                <w:color w:val="000000"/>
                <w:sz w:val="20"/>
                <w:szCs w:val="20"/>
              </w:rPr>
              <w:t>=</w:t>
            </w:r>
            <w:r>
              <w:rPr>
                <w:rStyle w:val="crayon-s"/>
                <w:rFonts w:ascii="inherit" w:hAnsi="inherit"/>
                <w:color w:val="000000"/>
                <w:sz w:val="20"/>
                <w:szCs w:val="20"/>
              </w:rPr>
              <w:t>"http://java.sun.com/xml/ns/j2ee"</w:t>
            </w:r>
            <w:r>
              <w:rPr>
                <w:rStyle w:val="crayon-h"/>
                <w:rFonts w:ascii="inherit" w:hAnsi="inherit"/>
                <w:color w:val="000000"/>
                <w:sz w:val="20"/>
                <w:szCs w:val="20"/>
              </w:rPr>
              <w:t xml:space="preserve"> </w:t>
            </w:r>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javaee</w:t>
            </w:r>
            <w:r>
              <w:rPr>
                <w:rStyle w:val="crayon-o"/>
                <w:rFonts w:ascii="inherit" w:hAnsi="inherit"/>
                <w:color w:val="000000"/>
                <w:sz w:val="20"/>
                <w:szCs w:val="20"/>
              </w:rPr>
              <w:t>=</w:t>
            </w:r>
            <w:r>
              <w:rPr>
                <w:rStyle w:val="crayon-s"/>
                <w:rFonts w:ascii="inherit" w:hAnsi="inherit"/>
                <w:color w:val="000000"/>
                <w:sz w:val="20"/>
                <w:szCs w:val="20"/>
              </w:rPr>
              <w:t>"http://java.sun.com/xml/ns/javaee"</w:t>
            </w:r>
            <w:r>
              <w:rPr>
                <w:rStyle w:val="crayon-h"/>
                <w:rFonts w:ascii="inherit" w:hAnsi="inherit"/>
                <w:color w:val="000000"/>
                <w:sz w:val="20"/>
                <w:szCs w:val="20"/>
              </w:rPr>
              <w:t xml:space="preserve"> </w:t>
            </w:r>
            <w:r>
              <w:rPr>
                <w:rFonts w:ascii="inherit" w:hAnsi="inherit"/>
                <w:color w:val="000000"/>
                <w:sz w:val="20"/>
                <w:szCs w:val="20"/>
              </w:rPr>
              <w:t>xmlns</w:t>
            </w:r>
            <w:r>
              <w:rPr>
                <w:rStyle w:val="crayon-o"/>
                <w:rFonts w:ascii="inherit" w:hAnsi="inherit"/>
                <w:color w:val="000000"/>
                <w:sz w:val="20"/>
                <w:szCs w:val="20"/>
              </w:rPr>
              <w:t>:</w:t>
            </w:r>
            <w:r>
              <w:rPr>
                <w:rStyle w:val="crayon-e"/>
                <w:rFonts w:ascii="inherit" w:hAnsi="inherit"/>
                <w:color w:val="000000"/>
                <w:sz w:val="20"/>
                <w:szCs w:val="20"/>
              </w:rPr>
              <w:t>web</w:t>
            </w:r>
            <w:r>
              <w:rPr>
                <w:rStyle w:val="crayon-o"/>
                <w:rFonts w:ascii="inherit" w:hAnsi="inherit"/>
                <w:color w:val="000000"/>
                <w:sz w:val="20"/>
                <w:szCs w:val="20"/>
              </w:rPr>
              <w:t>=</w:t>
            </w:r>
            <w:r>
              <w:rPr>
                <w:rStyle w:val="crayon-s"/>
                <w:rFonts w:ascii="inherit" w:hAnsi="inherit"/>
                <w:color w:val="000000"/>
                <w:sz w:val="20"/>
                <w:szCs w:val="20"/>
              </w:rPr>
              <w:t>"http://java.sun.com/xml/ns/javaee/web-app_2_5.xsd"</w:t>
            </w:r>
            <w:r>
              <w:rPr>
                <w:rStyle w:val="crayon-h"/>
                <w:rFonts w:ascii="inherit" w:hAnsi="inherit"/>
                <w:color w:val="000000"/>
                <w:sz w:val="20"/>
                <w:szCs w:val="20"/>
              </w:rPr>
              <w:t xml:space="preserve"> </w:t>
            </w:r>
            <w:r>
              <w:rPr>
                <w:rFonts w:ascii="inherit" w:hAnsi="inherit"/>
                <w:color w:val="000000"/>
                <w:sz w:val="20"/>
                <w:szCs w:val="20"/>
              </w:rPr>
              <w:t>xsi</w:t>
            </w:r>
            <w:r>
              <w:rPr>
                <w:rStyle w:val="crayon-o"/>
                <w:rFonts w:ascii="inherit" w:hAnsi="inherit"/>
                <w:color w:val="000000"/>
                <w:sz w:val="20"/>
                <w:szCs w:val="20"/>
              </w:rPr>
              <w:t>:</w:t>
            </w:r>
            <w:r>
              <w:rPr>
                <w:rStyle w:val="crayon-e"/>
                <w:rFonts w:ascii="inherit" w:hAnsi="inherit"/>
                <w:color w:val="000000"/>
                <w:sz w:val="20"/>
                <w:szCs w:val="20"/>
              </w:rPr>
              <w:t>schemaLocation</w:t>
            </w:r>
            <w:r>
              <w:rPr>
                <w:rStyle w:val="crayon-o"/>
                <w:rFonts w:ascii="inherit" w:hAnsi="inherit"/>
                <w:color w:val="000000"/>
                <w:sz w:val="20"/>
                <w:szCs w:val="20"/>
              </w:rPr>
              <w:t>=</w:t>
            </w:r>
            <w:r>
              <w:rPr>
                <w:rStyle w:val="crayon-s"/>
                <w:rFonts w:ascii="inherit" w:hAnsi="inherit"/>
                <w:color w:val="000000"/>
                <w:sz w:val="20"/>
                <w:szCs w:val="20"/>
              </w:rPr>
              <w:t>"http://java.sun.com/xml/ns/j2ee http://java.sun.com/xml/ns/j2ee/web-app_2_4.xsd"</w:t>
            </w:r>
            <w:r>
              <w:rPr>
                <w:rStyle w:val="crayon-h"/>
                <w:rFonts w:ascii="inherit" w:hAnsi="inherit"/>
                <w:color w:val="000000"/>
                <w:sz w:val="20"/>
                <w:szCs w:val="20"/>
              </w:rPr>
              <w:t xml:space="preserve"> </w:t>
            </w:r>
            <w:r>
              <w:rPr>
                <w:rStyle w:val="crayon-e"/>
                <w:rFonts w:ascii="inherit" w:hAnsi="inherit"/>
                <w:color w:val="000000"/>
                <w:sz w:val="20"/>
                <w:szCs w:val="20"/>
              </w:rPr>
              <w:t>id</w:t>
            </w:r>
            <w:r>
              <w:rPr>
                <w:rStyle w:val="crayon-o"/>
                <w:rFonts w:ascii="inherit" w:hAnsi="inherit"/>
                <w:color w:val="000000"/>
                <w:sz w:val="20"/>
                <w:szCs w:val="20"/>
              </w:rPr>
              <w:t>=</w:t>
            </w:r>
            <w:r>
              <w:rPr>
                <w:rStyle w:val="crayon-s"/>
                <w:rFonts w:ascii="inherit" w:hAnsi="inherit"/>
                <w:color w:val="000000"/>
                <w:sz w:val="20"/>
                <w:szCs w:val="20"/>
              </w:rPr>
              <w:t>"WebApp_ID"</w:t>
            </w:r>
            <w:r>
              <w:rPr>
                <w:rStyle w:val="crayon-h"/>
                <w:rFonts w:ascii="inherit" w:hAnsi="inherit"/>
                <w:color w:val="000000"/>
                <w:sz w:val="20"/>
                <w:szCs w:val="20"/>
              </w:rPr>
              <w:t xml:space="preserve"> </w:t>
            </w:r>
            <w:r>
              <w:rPr>
                <w:rStyle w:val="crayon-e"/>
                <w:rFonts w:ascii="inherit" w:hAnsi="inherit"/>
                <w:color w:val="000000"/>
                <w:sz w:val="20"/>
                <w:szCs w:val="20"/>
              </w:rPr>
              <w:t>version</w:t>
            </w:r>
            <w:r>
              <w:rPr>
                <w:rStyle w:val="crayon-o"/>
                <w:rFonts w:ascii="inherit" w:hAnsi="inherit"/>
                <w:color w:val="000000"/>
                <w:sz w:val="20"/>
                <w:szCs w:val="20"/>
              </w:rPr>
              <w:t>=</w:t>
            </w:r>
            <w:r>
              <w:rPr>
                <w:rStyle w:val="crayon-s"/>
                <w:rFonts w:ascii="inherit" w:hAnsi="inherit"/>
                <w:color w:val="000000"/>
                <w:sz w:val="20"/>
                <w:szCs w:val="20"/>
              </w:rPr>
              <w:t>"2.4"</w:t>
            </w:r>
            <w:r>
              <w:rPr>
                <w:rStyle w:val="crayon-r"/>
                <w:rFonts w:ascii="inherit" w:hAnsi="inherit"/>
                <w:color w:val="000000"/>
                <w:sz w:val="20"/>
                <w:szCs w:val="20"/>
              </w:rPr>
              <w:t>&gt;</w:t>
            </w:r>
          </w:p>
          <w:p w:rsidR="00554FAD" w:rsidRDefault="00554FAD">
            <w:pPr>
              <w:rPr>
                <w:rFonts w:ascii="inherit" w:hAnsi="inherit"/>
                <w:color w:val="000000"/>
                <w:sz w:val="20"/>
                <w:szCs w:val="20"/>
              </w:rPr>
            </w:pPr>
            <w:r>
              <w:rPr>
                <w:rStyle w:val="crayon-i"/>
                <w:rFonts w:ascii="inherit" w:hAnsi="inherit"/>
                <w:color w:val="000000"/>
                <w:sz w:val="20"/>
                <w:szCs w:val="20"/>
              </w:rPr>
              <w:lastRenderedPageBreak/>
              <w:t>  </w:t>
            </w:r>
            <w:r>
              <w:rPr>
                <w:rStyle w:val="crayon-r"/>
                <w:rFonts w:ascii="inherit" w:hAnsi="inherit"/>
                <w:color w:val="000000"/>
                <w:sz w:val="20"/>
                <w:szCs w:val="20"/>
              </w:rPr>
              <w:t>&lt;display-name&gt;</w:t>
            </w:r>
            <w:r>
              <w:rPr>
                <w:rStyle w:val="crayon-i"/>
                <w:rFonts w:ascii="inherit" w:hAnsi="inherit"/>
                <w:color w:val="000000"/>
                <w:sz w:val="20"/>
                <w:szCs w:val="20"/>
              </w:rPr>
              <w:t>JsonFromRestfulWebServices</w:t>
            </w:r>
            <w:r>
              <w:rPr>
                <w:rStyle w:val="crayon-r"/>
                <w:rFonts w:ascii="inherit" w:hAnsi="inherit"/>
                <w:color w:val="000000"/>
                <w:sz w:val="20"/>
                <w:szCs w:val="20"/>
              </w:rPr>
              <w:t>&lt;/display-name&gt;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&lt;servlet-name&gt;</w:t>
            </w:r>
            <w:r>
              <w:rPr>
                <w:rStyle w:val="crayon-i"/>
                <w:rFonts w:ascii="inherit" w:hAnsi="inherit"/>
                <w:color w:val="000000"/>
                <w:sz w:val="20"/>
                <w:szCs w:val="20"/>
              </w:rPr>
              <w:t>jersey-serlvet</w:t>
            </w:r>
            <w:r>
              <w:rPr>
                <w:rStyle w:val="crayon-r"/>
                <w:rFonts w:ascii="inherit" w:hAnsi="inherit"/>
                <w:color w:val="000000"/>
                <w:sz w:val="20"/>
                <w:szCs w:val="20"/>
              </w:rPr>
              <w:t>&lt;/servlet-name&gt;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&lt;servlet-class&gt;</w:t>
            </w:r>
            <w:r>
              <w:rPr>
                <w:rStyle w:val="crayon-i"/>
                <w:rFonts w:ascii="inherit" w:hAnsi="inherit"/>
                <w:color w:val="000000"/>
                <w:sz w:val="20"/>
                <w:szCs w:val="20"/>
              </w:rPr>
              <w:t>com.sun.jersey.spi.container.servlet.ServletContainer</w:t>
            </w:r>
            <w:r>
              <w:rPr>
                <w:rStyle w:val="crayon-r"/>
                <w:rFonts w:ascii="inherit" w:hAnsi="inherit"/>
                <w:color w:val="000000"/>
                <w:sz w:val="20"/>
                <w:szCs w:val="20"/>
              </w:rPr>
              <w:t>&lt;/servlet-class&gt;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&lt;init-param&gt;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&lt;param-name&gt;</w:t>
            </w:r>
            <w:r>
              <w:rPr>
                <w:rStyle w:val="crayon-i"/>
                <w:rFonts w:ascii="inherit" w:hAnsi="inherit"/>
                <w:color w:val="000000"/>
                <w:sz w:val="20"/>
                <w:szCs w:val="20"/>
              </w:rPr>
              <w:t>com.sun.jersey.config.property.packages</w:t>
            </w:r>
            <w:r>
              <w:rPr>
                <w:rStyle w:val="crayon-r"/>
                <w:rFonts w:ascii="inherit" w:hAnsi="inherit"/>
                <w:color w:val="000000"/>
                <w:sz w:val="20"/>
                <w:szCs w:val="20"/>
              </w:rPr>
              <w:t>&lt;/param-name&gt;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&lt;param-value&gt;</w:t>
            </w:r>
            <w:r>
              <w:rPr>
                <w:rStyle w:val="crayon-i"/>
                <w:rFonts w:ascii="inherit" w:hAnsi="inherit"/>
                <w:color w:val="000000"/>
                <w:sz w:val="20"/>
                <w:szCs w:val="20"/>
              </w:rPr>
              <w:t>java4s</w:t>
            </w:r>
            <w:r>
              <w:rPr>
                <w:rStyle w:val="crayon-r"/>
                <w:rFonts w:ascii="inherit" w:hAnsi="inherit"/>
                <w:color w:val="000000"/>
                <w:sz w:val="20"/>
                <w:szCs w:val="20"/>
              </w:rPr>
              <w:t>&lt;/param-value&gt;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&lt;/init-param&gt;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&lt;init-param&gt;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&lt;param-name&gt;</w:t>
            </w:r>
            <w:r>
              <w:rPr>
                <w:rStyle w:val="crayon-i"/>
                <w:rFonts w:ascii="inherit" w:hAnsi="inherit"/>
                <w:color w:val="000000"/>
                <w:sz w:val="20"/>
                <w:szCs w:val="20"/>
              </w:rPr>
              <w:t>com.sun.jersey.api.json.POJOMappingFeature</w:t>
            </w:r>
            <w:r>
              <w:rPr>
                <w:rStyle w:val="crayon-r"/>
                <w:rFonts w:ascii="inherit" w:hAnsi="inherit"/>
                <w:color w:val="000000"/>
                <w:sz w:val="20"/>
                <w:szCs w:val="20"/>
              </w:rPr>
              <w:t>&lt;/param-name&gt;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&lt;param-value&gt;</w:t>
            </w:r>
            <w:r>
              <w:rPr>
                <w:rStyle w:val="crayon-i"/>
                <w:rFonts w:ascii="inherit" w:hAnsi="inherit"/>
                <w:color w:val="000000"/>
                <w:sz w:val="20"/>
                <w:szCs w:val="20"/>
              </w:rPr>
              <w:t>true</w:t>
            </w:r>
            <w:r>
              <w:rPr>
                <w:rStyle w:val="crayon-r"/>
                <w:rFonts w:ascii="inherit" w:hAnsi="inherit"/>
                <w:color w:val="000000"/>
                <w:sz w:val="20"/>
                <w:szCs w:val="20"/>
              </w:rPr>
              <w:t>&lt;/param-value&gt;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&lt;/init-param&gt;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&lt;load-on-startup&gt;</w:t>
            </w:r>
            <w:r>
              <w:rPr>
                <w:rStyle w:val="crayon-i"/>
                <w:rFonts w:ascii="inherit" w:hAnsi="inherit"/>
                <w:color w:val="000000"/>
                <w:sz w:val="20"/>
                <w:szCs w:val="20"/>
              </w:rPr>
              <w:t>1</w:t>
            </w:r>
            <w:r>
              <w:rPr>
                <w:rStyle w:val="crayon-r"/>
                <w:rFonts w:ascii="inherit" w:hAnsi="inherit"/>
                <w:color w:val="000000"/>
                <w:sz w:val="20"/>
                <w:szCs w:val="20"/>
              </w:rPr>
              <w:t>&lt;/load-on-startup&gt;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&lt;/servlet&gt;</w:t>
            </w:r>
          </w:p>
          <w:p w:rsidR="00554FAD" w:rsidRDefault="00554FAD">
            <w:pPr>
              <w:rPr>
                <w:rFonts w:ascii="inherit" w:hAnsi="inherit"/>
                <w:color w:val="000000"/>
                <w:sz w:val="20"/>
                <w:szCs w:val="20"/>
              </w:rPr>
            </w:pPr>
            <w:r>
              <w:rPr>
                <w:rStyle w:val="crayon-i"/>
                <w:rFonts w:ascii="inherit" w:hAnsi="inherit"/>
                <w:color w:val="000000"/>
                <w:sz w:val="20"/>
                <w:szCs w:val="20"/>
              </w:rPr>
              <w:t xml:space="preserve"> </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&lt;servlet-mapping&gt;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&lt;servlet-name&gt;</w:t>
            </w:r>
            <w:r>
              <w:rPr>
                <w:rStyle w:val="crayon-i"/>
                <w:rFonts w:ascii="inherit" w:hAnsi="inherit"/>
                <w:color w:val="000000"/>
                <w:sz w:val="20"/>
                <w:szCs w:val="20"/>
              </w:rPr>
              <w:t>jersey-serlvet</w:t>
            </w:r>
            <w:r>
              <w:rPr>
                <w:rStyle w:val="crayon-r"/>
                <w:rFonts w:ascii="inherit" w:hAnsi="inherit"/>
                <w:color w:val="000000"/>
                <w:sz w:val="20"/>
                <w:szCs w:val="20"/>
              </w:rPr>
              <w:t>&lt;/servlet-name&gt;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&lt;url-pattern&gt;</w:t>
            </w:r>
            <w:r>
              <w:rPr>
                <w:rStyle w:val="crayon-i"/>
                <w:rFonts w:ascii="inherit" w:hAnsi="inherit"/>
                <w:color w:val="000000"/>
                <w:sz w:val="20"/>
                <w:szCs w:val="20"/>
              </w:rPr>
              <w:t>/rest/*</w:t>
            </w:r>
            <w:r>
              <w:rPr>
                <w:rStyle w:val="crayon-r"/>
                <w:rFonts w:ascii="inherit" w:hAnsi="inherit"/>
                <w:color w:val="000000"/>
                <w:sz w:val="20"/>
                <w:szCs w:val="20"/>
              </w:rPr>
              <w:t>&lt;/url-pattern&gt;</w:t>
            </w:r>
          </w:p>
          <w:p w:rsidR="00554FAD" w:rsidRDefault="00554FAD">
            <w:pPr>
              <w:rPr>
                <w:rFonts w:ascii="inherit" w:hAnsi="inherit"/>
                <w:color w:val="000000"/>
                <w:sz w:val="20"/>
                <w:szCs w:val="20"/>
              </w:rPr>
            </w:pPr>
            <w:r>
              <w:rPr>
                <w:rStyle w:val="crayon-i"/>
                <w:rFonts w:ascii="inherit" w:hAnsi="inherit"/>
                <w:color w:val="000000"/>
                <w:sz w:val="20"/>
                <w:szCs w:val="20"/>
              </w:rPr>
              <w:t>  </w:t>
            </w:r>
            <w:r>
              <w:rPr>
                <w:rStyle w:val="crayon-r"/>
                <w:rFonts w:ascii="inherit" w:hAnsi="inherit"/>
                <w:color w:val="000000"/>
                <w:sz w:val="20"/>
                <w:szCs w:val="20"/>
              </w:rPr>
              <w:t>&lt;/servlet-mapping&gt;</w:t>
            </w:r>
          </w:p>
          <w:p w:rsidR="00554FAD" w:rsidRDefault="00554FAD">
            <w:pPr>
              <w:rPr>
                <w:rFonts w:ascii="inherit" w:hAnsi="inherit"/>
                <w:color w:val="000000"/>
                <w:sz w:val="20"/>
                <w:szCs w:val="20"/>
              </w:rPr>
            </w:pPr>
            <w:r>
              <w:rPr>
                <w:rStyle w:val="crayon-r"/>
                <w:rFonts w:ascii="inherit" w:hAnsi="inherit"/>
                <w:color w:val="000000"/>
                <w:sz w:val="20"/>
                <w:szCs w:val="20"/>
              </w:rPr>
              <w:t>&lt;/web-app&gt;</w:t>
            </w:r>
          </w:p>
        </w:tc>
      </w:tr>
    </w:tbl>
    <w:p w:rsidR="00554FAD" w:rsidRDefault="00554FAD" w:rsidP="004A1FAF">
      <w:pPr>
        <w:pStyle w:val="NoSpacing"/>
      </w:pPr>
      <w:r>
        <w:lastRenderedPageBreak/>
        <w:t> Customer.java</w:t>
      </w:r>
    </w:p>
    <w:p w:rsidR="00554FAD" w:rsidRDefault="00510313" w:rsidP="00554FAD">
      <w:pPr>
        <w:rPr>
          <w:rFonts w:ascii="Courier New" w:hAnsi="Courier New" w:cs="Courier New"/>
          <w:color w:val="000000"/>
          <w:sz w:val="20"/>
          <w:szCs w:val="20"/>
        </w:rPr>
      </w:pPr>
      <w:r>
        <w:rPr>
          <w:rFonts w:ascii="Courier New" w:hAnsi="Courier New" w:cs="Courier New"/>
          <w:color w:val="000000"/>
          <w:sz w:val="20"/>
          <w:szCs w:val="20"/>
        </w:rPr>
        <w:object w:dxaOrig="225" w:dyaOrig="225">
          <v:shape id="_x0000_i1049" type="#_x0000_t75" style="width:136.45pt;height:67pt" o:ole="">
            <v:imagedata r:id="rId56" o:title=""/>
          </v:shape>
          <w:control r:id="rId60" w:name="DefaultOcxName3" w:shapeid="_x0000_i1049"/>
        </w:object>
      </w:r>
    </w:p>
    <w:tbl>
      <w:tblPr>
        <w:tblW w:w="0" w:type="auto"/>
        <w:tblCellSpacing w:w="15" w:type="dxa"/>
        <w:tblCellMar>
          <w:top w:w="15" w:type="dxa"/>
          <w:left w:w="15" w:type="dxa"/>
          <w:bottom w:w="15" w:type="dxa"/>
          <w:right w:w="15" w:type="dxa"/>
        </w:tblCellMar>
        <w:tblLook w:val="04A0"/>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lastRenderedPageBreak/>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p w:rsidR="00554FAD" w:rsidRDefault="00554FAD">
            <w:pPr>
              <w:jc w:val="center"/>
              <w:rPr>
                <w:rFonts w:ascii="inherit" w:hAnsi="inherit"/>
                <w:sz w:val="20"/>
                <w:szCs w:val="20"/>
              </w:rPr>
            </w:pPr>
            <w:r>
              <w:rPr>
                <w:rFonts w:ascii="inherit" w:hAnsi="inherit"/>
                <w:sz w:val="20"/>
                <w:szCs w:val="20"/>
              </w:rPr>
              <w:t>23</w:t>
            </w:r>
          </w:p>
          <w:p w:rsidR="00554FAD" w:rsidRDefault="00554FAD">
            <w:pPr>
              <w:jc w:val="center"/>
              <w:rPr>
                <w:rFonts w:ascii="inherit" w:hAnsi="inherit"/>
                <w:sz w:val="20"/>
                <w:szCs w:val="20"/>
              </w:rPr>
            </w:pPr>
            <w:r>
              <w:rPr>
                <w:rFonts w:ascii="inherit" w:hAnsi="inherit"/>
                <w:sz w:val="20"/>
                <w:szCs w:val="20"/>
              </w:rPr>
              <w:t>24</w:t>
            </w:r>
          </w:p>
          <w:p w:rsidR="00554FAD" w:rsidRDefault="00554FAD">
            <w:pPr>
              <w:jc w:val="center"/>
              <w:rPr>
                <w:rFonts w:ascii="inherit" w:hAnsi="inherit"/>
                <w:sz w:val="20"/>
                <w:szCs w:val="20"/>
              </w:rPr>
            </w:pPr>
            <w:r>
              <w:rPr>
                <w:rFonts w:ascii="inherit" w:hAnsi="inherit"/>
                <w:sz w:val="20"/>
                <w:szCs w:val="20"/>
              </w:rPr>
              <w:t>25</w:t>
            </w:r>
          </w:p>
          <w:p w:rsidR="00554FAD" w:rsidRDefault="00554FAD">
            <w:pPr>
              <w:jc w:val="center"/>
              <w:rPr>
                <w:rFonts w:ascii="inherit" w:hAnsi="inherit"/>
                <w:sz w:val="20"/>
                <w:szCs w:val="20"/>
              </w:rPr>
            </w:pPr>
            <w:r>
              <w:rPr>
                <w:rFonts w:ascii="inherit" w:hAnsi="inherit"/>
                <w:sz w:val="20"/>
                <w:szCs w:val="20"/>
              </w:rPr>
              <w:t>26</w:t>
            </w:r>
          </w:p>
          <w:p w:rsidR="00554FAD" w:rsidRDefault="00554FAD">
            <w:pPr>
              <w:jc w:val="center"/>
              <w:rPr>
                <w:rFonts w:ascii="inherit" w:hAnsi="inherit"/>
                <w:sz w:val="20"/>
                <w:szCs w:val="20"/>
              </w:rPr>
            </w:pPr>
            <w:r>
              <w:rPr>
                <w:rFonts w:ascii="inherit" w:hAnsi="inherit"/>
                <w:sz w:val="20"/>
                <w:szCs w:val="20"/>
              </w:rPr>
              <w:t>27</w:t>
            </w:r>
          </w:p>
        </w:tc>
        <w:tc>
          <w:tcPr>
            <w:tcW w:w="11445"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t"/>
                <w:rFonts w:ascii="inherit" w:hAnsi="inherit"/>
                <w:color w:val="000000"/>
                <w:sz w:val="20"/>
                <w:szCs w:val="20"/>
              </w:rPr>
              <w:lastRenderedPageBreak/>
              <w:t>package</w:t>
            </w:r>
            <w:r>
              <w:rPr>
                <w:rStyle w:val="crayon-h"/>
                <w:rFonts w:ascii="inherit" w:hAnsi="inherit"/>
                <w:color w:val="000000"/>
                <w:sz w:val="20"/>
                <w:szCs w:val="20"/>
              </w:rPr>
              <w:t xml:space="preserve"> </w:t>
            </w:r>
            <w:r>
              <w:rPr>
                <w:rStyle w:val="crayon-v"/>
                <w:rFonts w:ascii="inherit" w:hAnsi="inherit"/>
                <w:color w:val="000000"/>
                <w:sz w:val="20"/>
                <w:szCs w:val="20"/>
              </w:rPr>
              <w:t>java4s</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class</w:t>
            </w:r>
            <w:r>
              <w:rPr>
                <w:rStyle w:val="crayon-h"/>
                <w:rFonts w:ascii="inherit" w:hAnsi="inherit"/>
                <w:color w:val="000000"/>
                <w:sz w:val="20"/>
                <w:szCs w:val="20"/>
              </w:rPr>
              <w:t xml:space="preserve"> </w:t>
            </w:r>
            <w:r>
              <w:rPr>
                <w:rStyle w:val="crayon-e"/>
                <w:rFonts w:ascii="inherit" w:hAnsi="inherit"/>
                <w:color w:val="000000"/>
                <w:sz w:val="20"/>
                <w:szCs w:val="20"/>
              </w:rPr>
              <w:t>Customer</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private</w:t>
            </w:r>
            <w:r>
              <w:rPr>
                <w:rStyle w:val="crayon-h"/>
                <w:rFonts w:ascii="inherit" w:hAnsi="inherit"/>
                <w:color w:val="000000"/>
                <w:sz w:val="20"/>
                <w:szCs w:val="20"/>
              </w:rPr>
              <w:t xml:space="preserve"> </w:t>
            </w:r>
            <w:r>
              <w:rPr>
                <w:rStyle w:val="crayon-t"/>
                <w:rFonts w:ascii="inherit" w:hAnsi="inherit"/>
                <w:color w:val="000000"/>
                <w:sz w:val="20"/>
                <w:szCs w:val="20"/>
              </w:rPr>
              <w:t>int</w:t>
            </w:r>
            <w:r>
              <w:rPr>
                <w:rStyle w:val="crayon-h"/>
                <w:rFonts w:ascii="inherit" w:hAnsi="inherit"/>
                <w:color w:val="000000"/>
                <w:sz w:val="20"/>
                <w:szCs w:val="20"/>
              </w:rPr>
              <w:t xml:space="preserve"> </w:t>
            </w:r>
            <w:r>
              <w:rPr>
                <w:rStyle w:val="crayon-v"/>
                <w:rFonts w:ascii="inherit" w:hAnsi="inherit"/>
                <w:color w:val="000000"/>
                <w:sz w:val="20"/>
                <w:szCs w:val="20"/>
              </w:rPr>
              <w:t>custNo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lastRenderedPageBreak/>
              <w:t>    </w:t>
            </w:r>
            <w:r>
              <w:rPr>
                <w:rStyle w:val="crayon-m"/>
                <w:rFonts w:ascii="inherit" w:hAnsi="inherit"/>
                <w:color w:val="000000"/>
                <w:sz w:val="20"/>
                <w:szCs w:val="20"/>
              </w:rPr>
              <w:t>private</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v"/>
                <w:rFonts w:ascii="inherit" w:hAnsi="inherit"/>
                <w:color w:val="000000"/>
                <w:sz w:val="20"/>
                <w:szCs w:val="20"/>
              </w:rPr>
              <w:t>custName</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private</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v"/>
                <w:rFonts w:ascii="inherit" w:hAnsi="inherit"/>
                <w:color w:val="000000"/>
                <w:sz w:val="20"/>
                <w:szCs w:val="20"/>
              </w:rPr>
              <w:t>custCountry</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int</w:t>
            </w:r>
            <w:r>
              <w:rPr>
                <w:rStyle w:val="crayon-h"/>
                <w:rFonts w:ascii="inherit" w:hAnsi="inherit"/>
                <w:color w:val="000000"/>
                <w:sz w:val="20"/>
                <w:szCs w:val="20"/>
              </w:rPr>
              <w:t xml:space="preserve"> </w:t>
            </w:r>
            <w:r>
              <w:rPr>
                <w:rStyle w:val="crayon-e"/>
                <w:rFonts w:ascii="inherit" w:hAnsi="inherit"/>
                <w:color w:val="000000"/>
                <w:sz w:val="20"/>
                <w:szCs w:val="20"/>
              </w:rPr>
              <w:t>getCustNo</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r>
              <w:rPr>
                <w:rStyle w:val="crayon-v"/>
                <w:rFonts w:ascii="inherit" w:hAnsi="inherit"/>
                <w:color w:val="000000"/>
                <w:sz w:val="20"/>
                <w:szCs w:val="20"/>
              </w:rPr>
              <w:t>custNo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void</w:t>
            </w:r>
            <w:r>
              <w:rPr>
                <w:rStyle w:val="crayon-h"/>
                <w:rFonts w:ascii="inherit" w:hAnsi="inherit"/>
                <w:color w:val="000000"/>
                <w:sz w:val="20"/>
                <w:szCs w:val="20"/>
              </w:rPr>
              <w:t xml:space="preserve"> </w:t>
            </w:r>
            <w:r>
              <w:rPr>
                <w:rStyle w:val="crayon-e"/>
                <w:rFonts w:ascii="inherit" w:hAnsi="inherit"/>
                <w:color w:val="000000"/>
                <w:sz w:val="20"/>
                <w:szCs w:val="20"/>
              </w:rPr>
              <w:t>setCustNo</w:t>
            </w:r>
            <w:r>
              <w:rPr>
                <w:rStyle w:val="crayon-sy"/>
                <w:rFonts w:ascii="inherit" w:hAnsi="inherit"/>
                <w:color w:val="000000"/>
                <w:sz w:val="20"/>
                <w:szCs w:val="20"/>
              </w:rPr>
              <w:t>(</w:t>
            </w:r>
            <w:r>
              <w:rPr>
                <w:rStyle w:val="crayon-t"/>
                <w:rFonts w:ascii="inherit" w:hAnsi="inherit"/>
                <w:color w:val="000000"/>
                <w:sz w:val="20"/>
                <w:szCs w:val="20"/>
              </w:rPr>
              <w:t>int</w:t>
            </w:r>
            <w:r>
              <w:rPr>
                <w:rStyle w:val="crayon-h"/>
                <w:rFonts w:ascii="inherit" w:hAnsi="inherit"/>
                <w:color w:val="000000"/>
                <w:sz w:val="20"/>
                <w:szCs w:val="20"/>
              </w:rPr>
              <w:t xml:space="preserve"> </w:t>
            </w:r>
            <w:r>
              <w:rPr>
                <w:rStyle w:val="crayon-v"/>
                <w:rFonts w:ascii="inherit" w:hAnsi="inherit"/>
                <w:color w:val="000000"/>
                <w:sz w:val="20"/>
                <w:szCs w:val="20"/>
              </w:rPr>
              <w:t>custNo</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r"/>
                <w:rFonts w:ascii="inherit" w:hAnsi="inherit"/>
                <w:color w:val="000000"/>
                <w:sz w:val="20"/>
                <w:szCs w:val="20"/>
              </w:rPr>
              <w:t>this</w:t>
            </w:r>
            <w:r>
              <w:rPr>
                <w:rStyle w:val="crayon-sy"/>
                <w:rFonts w:ascii="inherit" w:hAnsi="inherit"/>
                <w:color w:val="000000"/>
                <w:sz w:val="20"/>
                <w:szCs w:val="20"/>
              </w:rPr>
              <w:t>.</w:t>
            </w:r>
            <w:r>
              <w:rPr>
                <w:rStyle w:val="crayon-v"/>
                <w:rFonts w:ascii="inherit" w:hAnsi="inherit"/>
                <w:color w:val="000000"/>
                <w:sz w:val="20"/>
                <w:szCs w:val="20"/>
              </w:rPr>
              <w:t>custNo</w:t>
            </w:r>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r>
              <w:rPr>
                <w:rStyle w:val="crayon-v"/>
                <w:rFonts w:ascii="inherit" w:hAnsi="inherit"/>
                <w:color w:val="000000"/>
                <w:sz w:val="20"/>
                <w:szCs w:val="20"/>
              </w:rPr>
              <w:t>custNo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e"/>
                <w:rFonts w:ascii="inherit" w:hAnsi="inherit"/>
                <w:color w:val="000000"/>
                <w:sz w:val="20"/>
                <w:szCs w:val="20"/>
              </w:rPr>
              <w:t>getCustName</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r>
              <w:rPr>
                <w:rStyle w:val="crayon-v"/>
                <w:rFonts w:ascii="inherit" w:hAnsi="inherit"/>
                <w:color w:val="000000"/>
                <w:sz w:val="20"/>
                <w:szCs w:val="20"/>
              </w:rPr>
              <w:t>custName</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void</w:t>
            </w:r>
            <w:r>
              <w:rPr>
                <w:rStyle w:val="crayon-h"/>
                <w:rFonts w:ascii="inherit" w:hAnsi="inherit"/>
                <w:color w:val="000000"/>
                <w:sz w:val="20"/>
                <w:szCs w:val="20"/>
              </w:rPr>
              <w:t xml:space="preserve"> </w:t>
            </w:r>
            <w:r>
              <w:rPr>
                <w:rStyle w:val="crayon-e"/>
                <w:rFonts w:ascii="inherit" w:hAnsi="inherit"/>
                <w:color w:val="000000"/>
                <w:sz w:val="20"/>
                <w:szCs w:val="20"/>
              </w:rPr>
              <w:t>setCustName</w:t>
            </w:r>
            <w:r>
              <w:rPr>
                <w:rStyle w:val="crayon-sy"/>
                <w:rFonts w:ascii="inherit" w:hAnsi="inherit"/>
                <w:color w:val="000000"/>
                <w:sz w:val="20"/>
                <w:szCs w:val="20"/>
              </w:rPr>
              <w:t>(</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v"/>
                <w:rFonts w:ascii="inherit" w:hAnsi="inherit"/>
                <w:color w:val="000000"/>
                <w:sz w:val="20"/>
                <w:szCs w:val="20"/>
              </w:rPr>
              <w:t>custName</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r"/>
                <w:rFonts w:ascii="inherit" w:hAnsi="inherit"/>
                <w:color w:val="000000"/>
                <w:sz w:val="20"/>
                <w:szCs w:val="20"/>
              </w:rPr>
              <w:t>this</w:t>
            </w:r>
            <w:r>
              <w:rPr>
                <w:rStyle w:val="crayon-sy"/>
                <w:rFonts w:ascii="inherit" w:hAnsi="inherit"/>
                <w:color w:val="000000"/>
                <w:sz w:val="20"/>
                <w:szCs w:val="20"/>
              </w:rPr>
              <w:t>.</w:t>
            </w:r>
            <w:r>
              <w:rPr>
                <w:rStyle w:val="crayon-v"/>
                <w:rFonts w:ascii="inherit" w:hAnsi="inherit"/>
                <w:color w:val="000000"/>
                <w:sz w:val="20"/>
                <w:szCs w:val="20"/>
              </w:rPr>
              <w:t>custName</w:t>
            </w:r>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r>
              <w:rPr>
                <w:rStyle w:val="crayon-v"/>
                <w:rFonts w:ascii="inherit" w:hAnsi="inherit"/>
                <w:color w:val="000000"/>
                <w:sz w:val="20"/>
                <w:szCs w:val="20"/>
              </w:rPr>
              <w:t>custName</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e"/>
                <w:rFonts w:ascii="inherit" w:hAnsi="inherit"/>
                <w:color w:val="000000"/>
                <w:sz w:val="20"/>
                <w:szCs w:val="20"/>
              </w:rPr>
              <w:t>getCustCountry</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r>
              <w:rPr>
                <w:rStyle w:val="crayon-v"/>
                <w:rFonts w:ascii="inherit" w:hAnsi="inherit"/>
                <w:color w:val="000000"/>
                <w:sz w:val="20"/>
                <w:szCs w:val="20"/>
              </w:rPr>
              <w:t>custCountry</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void</w:t>
            </w:r>
            <w:r>
              <w:rPr>
                <w:rStyle w:val="crayon-h"/>
                <w:rFonts w:ascii="inherit" w:hAnsi="inherit"/>
                <w:color w:val="000000"/>
                <w:sz w:val="20"/>
                <w:szCs w:val="20"/>
              </w:rPr>
              <w:t xml:space="preserve"> </w:t>
            </w:r>
            <w:r>
              <w:rPr>
                <w:rStyle w:val="crayon-e"/>
                <w:rFonts w:ascii="inherit" w:hAnsi="inherit"/>
                <w:color w:val="000000"/>
                <w:sz w:val="20"/>
                <w:szCs w:val="20"/>
              </w:rPr>
              <w:t>setCustCountry</w:t>
            </w:r>
            <w:r>
              <w:rPr>
                <w:rStyle w:val="crayon-sy"/>
                <w:rFonts w:ascii="inherit" w:hAnsi="inherit"/>
                <w:color w:val="000000"/>
                <w:sz w:val="20"/>
                <w:szCs w:val="20"/>
              </w:rPr>
              <w:t>(</w:t>
            </w:r>
            <w:r>
              <w:rPr>
                <w:rStyle w:val="crayon-t"/>
                <w:rFonts w:ascii="inherit" w:hAnsi="inherit"/>
                <w:color w:val="000000"/>
                <w:sz w:val="20"/>
                <w:szCs w:val="20"/>
              </w:rPr>
              <w:t>String</w:t>
            </w:r>
            <w:r>
              <w:rPr>
                <w:rStyle w:val="crayon-h"/>
                <w:rFonts w:ascii="inherit" w:hAnsi="inherit"/>
                <w:color w:val="000000"/>
                <w:sz w:val="20"/>
                <w:szCs w:val="20"/>
              </w:rPr>
              <w:t xml:space="preserve"> </w:t>
            </w:r>
            <w:r>
              <w:rPr>
                <w:rStyle w:val="crayon-v"/>
                <w:rFonts w:ascii="inherit" w:hAnsi="inherit"/>
                <w:color w:val="000000"/>
                <w:sz w:val="20"/>
                <w:szCs w:val="20"/>
              </w:rPr>
              <w:t>custCountry</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r"/>
                <w:rFonts w:ascii="inherit" w:hAnsi="inherit"/>
                <w:color w:val="000000"/>
                <w:sz w:val="20"/>
                <w:szCs w:val="20"/>
              </w:rPr>
              <w:t>this</w:t>
            </w:r>
            <w:r>
              <w:rPr>
                <w:rStyle w:val="crayon-sy"/>
                <w:rFonts w:ascii="inherit" w:hAnsi="inherit"/>
                <w:color w:val="000000"/>
                <w:sz w:val="20"/>
                <w:szCs w:val="20"/>
              </w:rPr>
              <w:t>.</w:t>
            </w:r>
            <w:r>
              <w:rPr>
                <w:rStyle w:val="crayon-v"/>
                <w:rFonts w:ascii="inherit" w:hAnsi="inherit"/>
                <w:color w:val="000000"/>
                <w:sz w:val="20"/>
                <w:szCs w:val="20"/>
              </w:rPr>
              <w:t>custCountry</w:t>
            </w:r>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r>
              <w:rPr>
                <w:rStyle w:val="crayon-v"/>
                <w:rFonts w:ascii="inherit" w:hAnsi="inherit"/>
                <w:color w:val="000000"/>
                <w:sz w:val="20"/>
                <w:szCs w:val="20"/>
              </w:rPr>
              <w:t>custCountry</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sy"/>
                <w:rFonts w:ascii="inherit" w:hAnsi="inherit"/>
                <w:color w:val="000000"/>
                <w:sz w:val="20"/>
                <w:szCs w:val="20"/>
              </w:rPr>
              <w:t>}</w:t>
            </w:r>
          </w:p>
        </w:tc>
      </w:tr>
    </w:tbl>
    <w:p w:rsidR="00554FAD" w:rsidRDefault="00554FAD" w:rsidP="004A1FAF">
      <w:pPr>
        <w:pStyle w:val="NoSpacing"/>
      </w:pPr>
      <w:r>
        <w:lastRenderedPageBreak/>
        <w:t>JsonFromRestful.java</w:t>
      </w:r>
    </w:p>
    <w:p w:rsidR="00554FAD" w:rsidRDefault="00510313" w:rsidP="00554FAD">
      <w:pPr>
        <w:rPr>
          <w:rFonts w:ascii="Courier New" w:hAnsi="Courier New" w:cs="Courier New"/>
          <w:color w:val="000000"/>
          <w:sz w:val="20"/>
          <w:szCs w:val="20"/>
        </w:rPr>
      </w:pPr>
      <w:r>
        <w:rPr>
          <w:rFonts w:ascii="Courier New" w:hAnsi="Courier New" w:cs="Courier New"/>
          <w:color w:val="000000"/>
          <w:sz w:val="20"/>
          <w:szCs w:val="20"/>
        </w:rPr>
        <w:object w:dxaOrig="225" w:dyaOrig="225">
          <v:shape id="_x0000_i1052" type="#_x0000_t75" style="width:136.45pt;height:67pt" o:ole="">
            <v:imagedata r:id="rId56" o:title=""/>
          </v:shape>
          <w:control r:id="rId61" w:name="DefaultOcxName4" w:shapeid="_x0000_i1052"/>
        </w:object>
      </w:r>
    </w:p>
    <w:tbl>
      <w:tblPr>
        <w:tblW w:w="0" w:type="auto"/>
        <w:tblCellSpacing w:w="15" w:type="dxa"/>
        <w:tblCellMar>
          <w:top w:w="15" w:type="dxa"/>
          <w:left w:w="15" w:type="dxa"/>
          <w:bottom w:w="15" w:type="dxa"/>
          <w:right w:w="15" w:type="dxa"/>
        </w:tblCellMar>
        <w:tblLook w:val="04A0"/>
      </w:tblPr>
      <w:tblGrid>
        <w:gridCol w:w="275"/>
        <w:gridCol w:w="8841"/>
      </w:tblGrid>
      <w:tr w:rsidR="00554FAD" w:rsidTr="00554FAD">
        <w:trPr>
          <w:tblCellSpacing w:w="15" w:type="dxa"/>
        </w:trPr>
        <w:tc>
          <w:tcPr>
            <w:tcW w:w="0" w:type="auto"/>
            <w:tcBorders>
              <w:top w:val="nil"/>
              <w:left w:val="nil"/>
              <w:bottom w:val="nil"/>
              <w:right w:val="nil"/>
            </w:tcBorders>
            <w:vAlign w:val="center"/>
            <w:hideMark/>
          </w:tcPr>
          <w:p w:rsidR="00554FAD" w:rsidRDefault="00554FAD">
            <w:pPr>
              <w:jc w:val="center"/>
              <w:rPr>
                <w:rFonts w:ascii="inherit" w:hAnsi="inherit"/>
                <w:sz w:val="20"/>
                <w:szCs w:val="20"/>
              </w:rPr>
            </w:pPr>
            <w:r>
              <w:rPr>
                <w:rFonts w:ascii="inherit" w:hAnsi="inherit"/>
                <w:sz w:val="20"/>
                <w:szCs w:val="20"/>
              </w:rPr>
              <w:t>1</w:t>
            </w:r>
          </w:p>
          <w:p w:rsidR="00554FAD" w:rsidRDefault="00554FAD">
            <w:pPr>
              <w:jc w:val="center"/>
              <w:rPr>
                <w:rFonts w:ascii="inherit" w:hAnsi="inherit"/>
                <w:sz w:val="20"/>
                <w:szCs w:val="20"/>
              </w:rPr>
            </w:pPr>
            <w:r>
              <w:rPr>
                <w:rFonts w:ascii="inherit" w:hAnsi="inherit"/>
                <w:sz w:val="20"/>
                <w:szCs w:val="20"/>
              </w:rPr>
              <w:t>2</w:t>
            </w:r>
          </w:p>
          <w:p w:rsidR="00554FAD" w:rsidRDefault="00554FAD">
            <w:pPr>
              <w:jc w:val="center"/>
              <w:rPr>
                <w:rFonts w:ascii="inherit" w:hAnsi="inherit"/>
                <w:sz w:val="20"/>
                <w:szCs w:val="20"/>
              </w:rPr>
            </w:pPr>
            <w:r>
              <w:rPr>
                <w:rFonts w:ascii="inherit" w:hAnsi="inherit"/>
                <w:sz w:val="20"/>
                <w:szCs w:val="20"/>
              </w:rPr>
              <w:t>3</w:t>
            </w:r>
          </w:p>
          <w:p w:rsidR="00554FAD" w:rsidRDefault="00554FAD">
            <w:pPr>
              <w:jc w:val="center"/>
              <w:rPr>
                <w:rFonts w:ascii="inherit" w:hAnsi="inherit"/>
                <w:sz w:val="20"/>
                <w:szCs w:val="20"/>
              </w:rPr>
            </w:pPr>
            <w:r>
              <w:rPr>
                <w:rFonts w:ascii="inherit" w:hAnsi="inherit"/>
                <w:sz w:val="20"/>
                <w:szCs w:val="20"/>
              </w:rPr>
              <w:lastRenderedPageBreak/>
              <w:t>4</w:t>
            </w:r>
          </w:p>
          <w:p w:rsidR="00554FAD" w:rsidRDefault="00554FAD">
            <w:pPr>
              <w:jc w:val="center"/>
              <w:rPr>
                <w:rFonts w:ascii="inherit" w:hAnsi="inherit"/>
                <w:sz w:val="20"/>
                <w:szCs w:val="20"/>
              </w:rPr>
            </w:pPr>
            <w:r>
              <w:rPr>
                <w:rFonts w:ascii="inherit" w:hAnsi="inherit"/>
                <w:sz w:val="20"/>
                <w:szCs w:val="20"/>
              </w:rPr>
              <w:t>5</w:t>
            </w:r>
          </w:p>
          <w:p w:rsidR="00554FAD" w:rsidRDefault="00554FAD">
            <w:pPr>
              <w:jc w:val="center"/>
              <w:rPr>
                <w:rFonts w:ascii="inherit" w:hAnsi="inherit"/>
                <w:sz w:val="20"/>
                <w:szCs w:val="20"/>
              </w:rPr>
            </w:pPr>
            <w:r>
              <w:rPr>
                <w:rFonts w:ascii="inherit" w:hAnsi="inherit"/>
                <w:sz w:val="20"/>
                <w:szCs w:val="20"/>
              </w:rPr>
              <w:t>6</w:t>
            </w:r>
          </w:p>
          <w:p w:rsidR="00554FAD" w:rsidRDefault="00554FAD">
            <w:pPr>
              <w:jc w:val="center"/>
              <w:rPr>
                <w:rFonts w:ascii="inherit" w:hAnsi="inherit"/>
                <w:sz w:val="20"/>
                <w:szCs w:val="20"/>
              </w:rPr>
            </w:pPr>
            <w:r>
              <w:rPr>
                <w:rFonts w:ascii="inherit" w:hAnsi="inherit"/>
                <w:sz w:val="20"/>
                <w:szCs w:val="20"/>
              </w:rPr>
              <w:t>7</w:t>
            </w:r>
          </w:p>
          <w:p w:rsidR="00554FAD" w:rsidRDefault="00554FAD">
            <w:pPr>
              <w:jc w:val="center"/>
              <w:rPr>
                <w:rFonts w:ascii="inherit" w:hAnsi="inherit"/>
                <w:sz w:val="20"/>
                <w:szCs w:val="20"/>
              </w:rPr>
            </w:pPr>
            <w:r>
              <w:rPr>
                <w:rFonts w:ascii="inherit" w:hAnsi="inherit"/>
                <w:sz w:val="20"/>
                <w:szCs w:val="20"/>
              </w:rPr>
              <w:t>8</w:t>
            </w:r>
          </w:p>
          <w:p w:rsidR="00554FAD" w:rsidRDefault="00554FAD">
            <w:pPr>
              <w:jc w:val="center"/>
              <w:rPr>
                <w:rFonts w:ascii="inherit" w:hAnsi="inherit"/>
                <w:sz w:val="20"/>
                <w:szCs w:val="20"/>
              </w:rPr>
            </w:pPr>
            <w:r>
              <w:rPr>
                <w:rFonts w:ascii="inherit" w:hAnsi="inherit"/>
                <w:sz w:val="20"/>
                <w:szCs w:val="20"/>
              </w:rPr>
              <w:t>9</w:t>
            </w:r>
          </w:p>
          <w:p w:rsidR="00554FAD" w:rsidRDefault="00554FAD">
            <w:pPr>
              <w:jc w:val="center"/>
              <w:rPr>
                <w:rFonts w:ascii="inherit" w:hAnsi="inherit"/>
                <w:sz w:val="20"/>
                <w:szCs w:val="20"/>
              </w:rPr>
            </w:pPr>
            <w:r>
              <w:rPr>
                <w:rFonts w:ascii="inherit" w:hAnsi="inherit"/>
                <w:sz w:val="20"/>
                <w:szCs w:val="20"/>
              </w:rPr>
              <w:t>10</w:t>
            </w:r>
          </w:p>
          <w:p w:rsidR="00554FAD" w:rsidRDefault="00554FAD">
            <w:pPr>
              <w:jc w:val="center"/>
              <w:rPr>
                <w:rFonts w:ascii="inherit" w:hAnsi="inherit"/>
                <w:sz w:val="20"/>
                <w:szCs w:val="20"/>
              </w:rPr>
            </w:pPr>
            <w:r>
              <w:rPr>
                <w:rFonts w:ascii="inherit" w:hAnsi="inherit"/>
                <w:sz w:val="20"/>
                <w:szCs w:val="20"/>
              </w:rPr>
              <w:t>11</w:t>
            </w:r>
          </w:p>
          <w:p w:rsidR="00554FAD" w:rsidRDefault="00554FAD">
            <w:pPr>
              <w:jc w:val="center"/>
              <w:rPr>
                <w:rFonts w:ascii="inherit" w:hAnsi="inherit"/>
                <w:sz w:val="20"/>
                <w:szCs w:val="20"/>
              </w:rPr>
            </w:pPr>
            <w:r>
              <w:rPr>
                <w:rFonts w:ascii="inherit" w:hAnsi="inherit"/>
                <w:sz w:val="20"/>
                <w:szCs w:val="20"/>
              </w:rPr>
              <w:t>12</w:t>
            </w:r>
          </w:p>
          <w:p w:rsidR="00554FAD" w:rsidRDefault="00554FAD">
            <w:pPr>
              <w:jc w:val="center"/>
              <w:rPr>
                <w:rFonts w:ascii="inherit" w:hAnsi="inherit"/>
                <w:sz w:val="20"/>
                <w:szCs w:val="20"/>
              </w:rPr>
            </w:pPr>
            <w:r>
              <w:rPr>
                <w:rFonts w:ascii="inherit" w:hAnsi="inherit"/>
                <w:sz w:val="20"/>
                <w:szCs w:val="20"/>
              </w:rPr>
              <w:t>13</w:t>
            </w:r>
          </w:p>
          <w:p w:rsidR="00554FAD" w:rsidRDefault="00554FAD">
            <w:pPr>
              <w:jc w:val="center"/>
              <w:rPr>
                <w:rFonts w:ascii="inherit" w:hAnsi="inherit"/>
                <w:sz w:val="20"/>
                <w:szCs w:val="20"/>
              </w:rPr>
            </w:pPr>
            <w:r>
              <w:rPr>
                <w:rFonts w:ascii="inherit" w:hAnsi="inherit"/>
                <w:sz w:val="20"/>
                <w:szCs w:val="20"/>
              </w:rPr>
              <w:t>14</w:t>
            </w:r>
          </w:p>
          <w:p w:rsidR="00554FAD" w:rsidRDefault="00554FAD">
            <w:pPr>
              <w:jc w:val="center"/>
              <w:rPr>
                <w:rFonts w:ascii="inherit" w:hAnsi="inherit"/>
                <w:sz w:val="20"/>
                <w:szCs w:val="20"/>
              </w:rPr>
            </w:pPr>
            <w:r>
              <w:rPr>
                <w:rFonts w:ascii="inherit" w:hAnsi="inherit"/>
                <w:sz w:val="20"/>
                <w:szCs w:val="20"/>
              </w:rPr>
              <w:t>15</w:t>
            </w:r>
          </w:p>
          <w:p w:rsidR="00554FAD" w:rsidRDefault="00554FAD">
            <w:pPr>
              <w:jc w:val="center"/>
              <w:rPr>
                <w:rFonts w:ascii="inherit" w:hAnsi="inherit"/>
                <w:sz w:val="20"/>
                <w:szCs w:val="20"/>
              </w:rPr>
            </w:pPr>
            <w:r>
              <w:rPr>
                <w:rFonts w:ascii="inherit" w:hAnsi="inherit"/>
                <w:sz w:val="20"/>
                <w:szCs w:val="20"/>
              </w:rPr>
              <w:t>16</w:t>
            </w:r>
          </w:p>
          <w:p w:rsidR="00554FAD" w:rsidRDefault="00554FAD">
            <w:pPr>
              <w:jc w:val="center"/>
              <w:rPr>
                <w:rFonts w:ascii="inherit" w:hAnsi="inherit"/>
                <w:sz w:val="20"/>
                <w:szCs w:val="20"/>
              </w:rPr>
            </w:pPr>
            <w:r>
              <w:rPr>
                <w:rFonts w:ascii="inherit" w:hAnsi="inherit"/>
                <w:sz w:val="20"/>
                <w:szCs w:val="20"/>
              </w:rPr>
              <w:t>17</w:t>
            </w:r>
          </w:p>
          <w:p w:rsidR="00554FAD" w:rsidRDefault="00554FAD">
            <w:pPr>
              <w:jc w:val="center"/>
              <w:rPr>
                <w:rFonts w:ascii="inherit" w:hAnsi="inherit"/>
                <w:sz w:val="20"/>
                <w:szCs w:val="20"/>
              </w:rPr>
            </w:pPr>
            <w:r>
              <w:rPr>
                <w:rFonts w:ascii="inherit" w:hAnsi="inherit"/>
                <w:sz w:val="20"/>
                <w:szCs w:val="20"/>
              </w:rPr>
              <w:t>18</w:t>
            </w:r>
          </w:p>
          <w:p w:rsidR="00554FAD" w:rsidRDefault="00554FAD">
            <w:pPr>
              <w:jc w:val="center"/>
              <w:rPr>
                <w:rFonts w:ascii="inherit" w:hAnsi="inherit"/>
                <w:sz w:val="20"/>
                <w:szCs w:val="20"/>
              </w:rPr>
            </w:pPr>
            <w:r>
              <w:rPr>
                <w:rFonts w:ascii="inherit" w:hAnsi="inherit"/>
                <w:sz w:val="20"/>
                <w:szCs w:val="20"/>
              </w:rPr>
              <w:t>19</w:t>
            </w:r>
          </w:p>
          <w:p w:rsidR="00554FAD" w:rsidRDefault="00554FAD">
            <w:pPr>
              <w:jc w:val="center"/>
              <w:rPr>
                <w:rFonts w:ascii="inherit" w:hAnsi="inherit"/>
                <w:sz w:val="20"/>
                <w:szCs w:val="20"/>
              </w:rPr>
            </w:pPr>
            <w:r>
              <w:rPr>
                <w:rFonts w:ascii="inherit" w:hAnsi="inherit"/>
                <w:sz w:val="20"/>
                <w:szCs w:val="20"/>
              </w:rPr>
              <w:t>20</w:t>
            </w:r>
          </w:p>
          <w:p w:rsidR="00554FAD" w:rsidRDefault="00554FAD">
            <w:pPr>
              <w:jc w:val="center"/>
              <w:rPr>
                <w:rFonts w:ascii="inherit" w:hAnsi="inherit"/>
                <w:sz w:val="20"/>
                <w:szCs w:val="20"/>
              </w:rPr>
            </w:pPr>
            <w:r>
              <w:rPr>
                <w:rFonts w:ascii="inherit" w:hAnsi="inherit"/>
                <w:sz w:val="20"/>
                <w:szCs w:val="20"/>
              </w:rPr>
              <w:t>21</w:t>
            </w:r>
          </w:p>
          <w:p w:rsidR="00554FAD" w:rsidRDefault="00554FAD">
            <w:pPr>
              <w:jc w:val="center"/>
              <w:rPr>
                <w:rFonts w:ascii="inherit" w:hAnsi="inherit"/>
                <w:sz w:val="20"/>
                <w:szCs w:val="20"/>
              </w:rPr>
            </w:pPr>
            <w:r>
              <w:rPr>
                <w:rFonts w:ascii="inherit" w:hAnsi="inherit"/>
                <w:sz w:val="20"/>
                <w:szCs w:val="20"/>
              </w:rPr>
              <w:t>22</w:t>
            </w:r>
          </w:p>
          <w:p w:rsidR="00554FAD" w:rsidRDefault="00554FAD">
            <w:pPr>
              <w:jc w:val="center"/>
              <w:rPr>
                <w:rFonts w:ascii="inherit" w:hAnsi="inherit"/>
                <w:sz w:val="20"/>
                <w:szCs w:val="20"/>
              </w:rPr>
            </w:pPr>
            <w:r>
              <w:rPr>
                <w:rFonts w:ascii="inherit" w:hAnsi="inherit"/>
                <w:sz w:val="20"/>
                <w:szCs w:val="20"/>
              </w:rPr>
              <w:t>23</w:t>
            </w:r>
          </w:p>
          <w:p w:rsidR="00554FAD" w:rsidRDefault="00554FAD">
            <w:pPr>
              <w:jc w:val="center"/>
              <w:rPr>
                <w:rFonts w:ascii="inherit" w:hAnsi="inherit"/>
                <w:sz w:val="20"/>
                <w:szCs w:val="20"/>
              </w:rPr>
            </w:pPr>
            <w:r>
              <w:rPr>
                <w:rFonts w:ascii="inherit" w:hAnsi="inherit"/>
                <w:sz w:val="20"/>
                <w:szCs w:val="20"/>
              </w:rPr>
              <w:t>24</w:t>
            </w:r>
          </w:p>
          <w:p w:rsidR="00554FAD" w:rsidRDefault="00554FAD">
            <w:pPr>
              <w:jc w:val="center"/>
              <w:rPr>
                <w:rFonts w:ascii="inherit" w:hAnsi="inherit"/>
                <w:sz w:val="20"/>
                <w:szCs w:val="20"/>
              </w:rPr>
            </w:pPr>
            <w:r>
              <w:rPr>
                <w:rFonts w:ascii="inherit" w:hAnsi="inherit"/>
                <w:sz w:val="20"/>
                <w:szCs w:val="20"/>
              </w:rPr>
              <w:t>25</w:t>
            </w:r>
          </w:p>
          <w:p w:rsidR="00554FAD" w:rsidRDefault="00554FAD">
            <w:pPr>
              <w:jc w:val="center"/>
              <w:rPr>
                <w:rFonts w:ascii="inherit" w:hAnsi="inherit"/>
                <w:sz w:val="20"/>
                <w:szCs w:val="20"/>
              </w:rPr>
            </w:pPr>
            <w:r>
              <w:rPr>
                <w:rFonts w:ascii="inherit" w:hAnsi="inherit"/>
                <w:sz w:val="20"/>
                <w:szCs w:val="20"/>
              </w:rPr>
              <w:t>26</w:t>
            </w:r>
          </w:p>
          <w:p w:rsidR="00554FAD" w:rsidRDefault="00554FAD">
            <w:pPr>
              <w:jc w:val="center"/>
              <w:rPr>
                <w:rFonts w:ascii="inherit" w:hAnsi="inherit"/>
                <w:sz w:val="20"/>
                <w:szCs w:val="20"/>
              </w:rPr>
            </w:pPr>
            <w:r>
              <w:rPr>
                <w:rFonts w:ascii="inherit" w:hAnsi="inherit"/>
                <w:sz w:val="20"/>
                <w:szCs w:val="20"/>
              </w:rPr>
              <w:t>27</w:t>
            </w:r>
          </w:p>
          <w:p w:rsidR="00554FAD" w:rsidRDefault="00554FAD">
            <w:pPr>
              <w:jc w:val="center"/>
              <w:rPr>
                <w:rFonts w:ascii="inherit" w:hAnsi="inherit"/>
                <w:sz w:val="20"/>
                <w:szCs w:val="20"/>
              </w:rPr>
            </w:pPr>
            <w:r>
              <w:rPr>
                <w:rFonts w:ascii="inherit" w:hAnsi="inherit"/>
                <w:sz w:val="20"/>
                <w:szCs w:val="20"/>
              </w:rPr>
              <w:t>28</w:t>
            </w:r>
          </w:p>
          <w:p w:rsidR="00554FAD" w:rsidRDefault="00554FAD">
            <w:pPr>
              <w:jc w:val="center"/>
              <w:rPr>
                <w:rFonts w:ascii="inherit" w:hAnsi="inherit"/>
                <w:sz w:val="20"/>
                <w:szCs w:val="20"/>
              </w:rPr>
            </w:pPr>
            <w:r>
              <w:rPr>
                <w:rFonts w:ascii="inherit" w:hAnsi="inherit"/>
                <w:sz w:val="20"/>
                <w:szCs w:val="20"/>
              </w:rPr>
              <w:t>29</w:t>
            </w:r>
          </w:p>
        </w:tc>
        <w:tc>
          <w:tcPr>
            <w:tcW w:w="12060" w:type="dxa"/>
            <w:tcBorders>
              <w:top w:val="nil"/>
              <w:left w:val="nil"/>
              <w:bottom w:val="nil"/>
              <w:right w:val="nil"/>
            </w:tcBorders>
            <w:vAlign w:val="center"/>
            <w:hideMark/>
          </w:tcPr>
          <w:p w:rsidR="00554FAD" w:rsidRDefault="00554FAD">
            <w:pPr>
              <w:rPr>
                <w:rFonts w:ascii="inherit" w:hAnsi="inherit"/>
                <w:color w:val="000000"/>
                <w:sz w:val="20"/>
                <w:szCs w:val="20"/>
              </w:rPr>
            </w:pPr>
            <w:r>
              <w:rPr>
                <w:rStyle w:val="crayon-t"/>
                <w:rFonts w:ascii="inherit" w:hAnsi="inherit"/>
                <w:color w:val="000000"/>
                <w:sz w:val="20"/>
                <w:szCs w:val="20"/>
              </w:rPr>
              <w:lastRenderedPageBreak/>
              <w:t>package</w:t>
            </w:r>
            <w:r>
              <w:rPr>
                <w:rStyle w:val="crayon-h"/>
                <w:rFonts w:ascii="inherit" w:hAnsi="inherit"/>
                <w:color w:val="000000"/>
                <w:sz w:val="20"/>
                <w:szCs w:val="20"/>
              </w:rPr>
              <w:t xml:space="preserve"> </w:t>
            </w:r>
            <w:r>
              <w:rPr>
                <w:rStyle w:val="crayon-v"/>
                <w:rFonts w:ascii="inherit" w:hAnsi="inherit"/>
                <w:color w:val="000000"/>
                <w:sz w:val="20"/>
                <w:szCs w:val="20"/>
              </w:rPr>
              <w:t>java4s</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GET</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lastRenderedPageBreak/>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Path</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PathParam</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Produces</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r"/>
                <w:rFonts w:ascii="inherit" w:hAnsi="inherit"/>
                <w:color w:val="000000"/>
                <w:sz w:val="20"/>
                <w:szCs w:val="20"/>
              </w:rPr>
              <w:t>import</w:t>
            </w:r>
            <w:r>
              <w:rPr>
                <w:rStyle w:val="crayon-h"/>
                <w:rFonts w:ascii="inherit" w:hAnsi="inherit"/>
                <w:color w:val="000000"/>
                <w:sz w:val="20"/>
                <w:szCs w:val="20"/>
              </w:rPr>
              <w:t xml:space="preserve"> </w:t>
            </w:r>
            <w:r>
              <w:rPr>
                <w:rStyle w:val="crayon-v"/>
                <w:rFonts w:ascii="inherit" w:hAnsi="inherit"/>
                <w:color w:val="000000"/>
                <w:sz w:val="20"/>
                <w:szCs w:val="20"/>
              </w:rPr>
              <w:t>javax</w:t>
            </w:r>
            <w:r>
              <w:rPr>
                <w:rStyle w:val="crayon-sy"/>
                <w:rFonts w:ascii="inherit" w:hAnsi="inherit"/>
                <w:color w:val="000000"/>
                <w:sz w:val="20"/>
                <w:szCs w:val="20"/>
              </w:rPr>
              <w:t>.</w:t>
            </w:r>
            <w:r>
              <w:rPr>
                <w:rStyle w:val="crayon-v"/>
                <w:rFonts w:ascii="inherit" w:hAnsi="inherit"/>
                <w:color w:val="000000"/>
                <w:sz w:val="20"/>
                <w:szCs w:val="20"/>
              </w:rPr>
              <w:t>ws</w:t>
            </w:r>
            <w:r>
              <w:rPr>
                <w:rStyle w:val="crayon-sy"/>
                <w:rFonts w:ascii="inherit" w:hAnsi="inherit"/>
                <w:color w:val="000000"/>
                <w:sz w:val="20"/>
                <w:szCs w:val="20"/>
              </w:rPr>
              <w:t>.</w:t>
            </w:r>
            <w:r>
              <w:rPr>
                <w:rStyle w:val="crayon-v"/>
                <w:rFonts w:ascii="inherit" w:hAnsi="inherit"/>
                <w:color w:val="000000"/>
                <w:sz w:val="20"/>
                <w:szCs w:val="20"/>
              </w:rPr>
              <w:t>rs</w:t>
            </w:r>
            <w:r>
              <w:rPr>
                <w:rStyle w:val="crayon-sy"/>
                <w:rFonts w:ascii="inherit" w:hAnsi="inherit"/>
                <w:color w:val="000000"/>
                <w:sz w:val="20"/>
                <w:szCs w:val="20"/>
              </w:rPr>
              <w:t>.</w:t>
            </w:r>
            <w:r>
              <w:rPr>
                <w:rStyle w:val="crayon-v"/>
                <w:rFonts w:ascii="inherit" w:hAnsi="inherit"/>
                <w:color w:val="000000"/>
                <w:sz w:val="20"/>
                <w:szCs w:val="20"/>
              </w:rPr>
              <w:t>core</w:t>
            </w:r>
            <w:r>
              <w:rPr>
                <w:rStyle w:val="crayon-sy"/>
                <w:rFonts w:ascii="inherit" w:hAnsi="inherit"/>
                <w:color w:val="000000"/>
                <w:sz w:val="20"/>
                <w:szCs w:val="20"/>
              </w:rPr>
              <w:t>.</w:t>
            </w:r>
            <w:r>
              <w:rPr>
                <w:rStyle w:val="crayon-v"/>
                <w:rFonts w:ascii="inherit" w:hAnsi="inherit"/>
                <w:color w:val="000000"/>
                <w:sz w:val="20"/>
                <w:szCs w:val="20"/>
              </w:rPr>
              <w:t>MediaType</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n"/>
                <w:rFonts w:ascii="inherit" w:hAnsi="inherit"/>
                <w:color w:val="000000"/>
                <w:sz w:val="20"/>
                <w:szCs w:val="20"/>
              </w:rPr>
              <w:t>@Path</w:t>
            </w:r>
            <w:r>
              <w:rPr>
                <w:rStyle w:val="crayon-sy"/>
                <w:rFonts w:ascii="inherit" w:hAnsi="inherit"/>
                <w:color w:val="000000"/>
                <w:sz w:val="20"/>
                <w:szCs w:val="20"/>
              </w:rPr>
              <w:t>(</w:t>
            </w:r>
            <w:r>
              <w:rPr>
                <w:rStyle w:val="crayon-s"/>
                <w:rFonts w:ascii="inherit" w:hAnsi="inherit"/>
                <w:color w:val="000000"/>
                <w:sz w:val="20"/>
                <w:szCs w:val="20"/>
              </w:rPr>
              <w:t>"/customers"</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t"/>
                <w:rFonts w:ascii="inherit" w:hAnsi="inherit"/>
                <w:color w:val="000000"/>
                <w:sz w:val="20"/>
                <w:szCs w:val="20"/>
              </w:rPr>
              <w:t>class</w:t>
            </w:r>
            <w:r>
              <w:rPr>
                <w:rStyle w:val="crayon-h"/>
                <w:rFonts w:ascii="inherit" w:hAnsi="inherit"/>
                <w:color w:val="000000"/>
                <w:sz w:val="20"/>
                <w:szCs w:val="20"/>
              </w:rPr>
              <w:t xml:space="preserve"> </w:t>
            </w:r>
            <w:r>
              <w:rPr>
                <w:rStyle w:val="crayon-e"/>
                <w:rFonts w:ascii="inherit" w:hAnsi="inherit"/>
                <w:color w:val="000000"/>
                <w:sz w:val="20"/>
                <w:szCs w:val="20"/>
              </w:rPr>
              <w:t>JsonFromRestful</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n"/>
                <w:rFonts w:ascii="inherit" w:hAnsi="inherit"/>
                <w:color w:val="000000"/>
                <w:sz w:val="20"/>
                <w:szCs w:val="20"/>
              </w:rPr>
              <w:t>@GET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n"/>
                <w:rFonts w:ascii="inherit" w:hAnsi="inherit"/>
                <w:color w:val="000000"/>
                <w:sz w:val="20"/>
                <w:szCs w:val="20"/>
              </w:rPr>
              <w:t>@Path</w:t>
            </w:r>
            <w:r>
              <w:rPr>
                <w:rStyle w:val="crayon-sy"/>
                <w:rFonts w:ascii="inherit" w:hAnsi="inherit"/>
                <w:color w:val="000000"/>
                <w:sz w:val="20"/>
                <w:szCs w:val="20"/>
              </w:rPr>
              <w:t>(</w:t>
            </w:r>
            <w:r>
              <w:rPr>
                <w:rStyle w:val="crayon-s"/>
                <w:rFonts w:ascii="inherit" w:hAnsi="inherit"/>
                <w:color w:val="000000"/>
                <w:sz w:val="20"/>
                <w:szCs w:val="20"/>
              </w:rPr>
              <w:t>"/{cusNo}"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n"/>
                <w:rFonts w:ascii="inherit" w:hAnsi="inherit"/>
                <w:color w:val="000000"/>
                <w:sz w:val="20"/>
                <w:szCs w:val="20"/>
              </w:rPr>
              <w:t>@Produces</w:t>
            </w:r>
            <w:r>
              <w:rPr>
                <w:rStyle w:val="crayon-sy"/>
                <w:rFonts w:ascii="inherit" w:hAnsi="inherit"/>
                <w:color w:val="000000"/>
                <w:sz w:val="20"/>
                <w:szCs w:val="20"/>
              </w:rPr>
              <w:t>(</w:t>
            </w:r>
            <w:r>
              <w:rPr>
                <w:rStyle w:val="crayon-v"/>
                <w:rFonts w:ascii="inherit" w:hAnsi="inherit"/>
                <w:color w:val="000000"/>
                <w:sz w:val="20"/>
                <w:szCs w:val="20"/>
              </w:rPr>
              <w:t>MediaType</w:t>
            </w:r>
            <w:r>
              <w:rPr>
                <w:rStyle w:val="crayon-sy"/>
                <w:rFonts w:ascii="inherit" w:hAnsi="inherit"/>
                <w:color w:val="000000"/>
                <w:sz w:val="20"/>
                <w:szCs w:val="20"/>
              </w:rPr>
              <w:t>.</w:t>
            </w:r>
            <w:r>
              <w:rPr>
                <w:rStyle w:val="crayon-v"/>
                <w:rFonts w:ascii="inherit" w:hAnsi="inherit"/>
                <w:color w:val="000000"/>
                <w:sz w:val="20"/>
                <w:szCs w:val="20"/>
              </w:rPr>
              <w:t>APPLICATION_JSON</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m"/>
                <w:rFonts w:ascii="inherit" w:hAnsi="inherit"/>
                <w:color w:val="000000"/>
                <w:sz w:val="20"/>
                <w:szCs w:val="20"/>
              </w:rPr>
              <w:t>public</w:t>
            </w:r>
            <w:r>
              <w:rPr>
                <w:rStyle w:val="crayon-h"/>
                <w:rFonts w:ascii="inherit" w:hAnsi="inherit"/>
                <w:color w:val="000000"/>
                <w:sz w:val="20"/>
                <w:szCs w:val="20"/>
              </w:rPr>
              <w:t xml:space="preserve"> </w:t>
            </w:r>
            <w:r>
              <w:rPr>
                <w:rStyle w:val="crayon-e"/>
                <w:rFonts w:ascii="inherit" w:hAnsi="inherit"/>
                <w:color w:val="000000"/>
                <w:sz w:val="20"/>
                <w:szCs w:val="20"/>
              </w:rPr>
              <w:t>Customer produceCustomerDetailsinJSON</w:t>
            </w:r>
            <w:r>
              <w:rPr>
                <w:rStyle w:val="crayon-sy"/>
                <w:rFonts w:ascii="inherit" w:hAnsi="inherit"/>
                <w:color w:val="000000"/>
                <w:sz w:val="20"/>
                <w:szCs w:val="20"/>
              </w:rPr>
              <w:t>(</w:t>
            </w:r>
            <w:r>
              <w:rPr>
                <w:rStyle w:val="crayon-n"/>
                <w:rFonts w:ascii="inherit" w:hAnsi="inherit"/>
                <w:color w:val="000000"/>
                <w:sz w:val="20"/>
                <w:szCs w:val="20"/>
              </w:rPr>
              <w:t>@PathParam</w:t>
            </w:r>
            <w:r>
              <w:rPr>
                <w:rStyle w:val="crayon-sy"/>
                <w:rFonts w:ascii="inherit" w:hAnsi="inherit"/>
                <w:color w:val="000000"/>
                <w:sz w:val="20"/>
                <w:szCs w:val="20"/>
              </w:rPr>
              <w:t>(</w:t>
            </w:r>
            <w:r>
              <w:rPr>
                <w:rStyle w:val="crayon-s"/>
                <w:rFonts w:ascii="inherit" w:hAnsi="inherit"/>
                <w:color w:val="000000"/>
                <w:sz w:val="20"/>
                <w:szCs w:val="20"/>
              </w:rPr>
              <w:t>"cusNo"</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t"/>
                <w:rFonts w:ascii="inherit" w:hAnsi="inherit"/>
                <w:color w:val="000000"/>
                <w:sz w:val="20"/>
                <w:szCs w:val="20"/>
              </w:rPr>
              <w:t>int</w:t>
            </w:r>
            <w:r>
              <w:rPr>
                <w:rStyle w:val="crayon-h"/>
                <w:rFonts w:ascii="inherit" w:hAnsi="inherit"/>
                <w:color w:val="000000"/>
                <w:sz w:val="20"/>
                <w:szCs w:val="20"/>
              </w:rPr>
              <w:t xml:space="preserve"> </w:t>
            </w:r>
            <w:r>
              <w:rPr>
                <w:rStyle w:val="crayon-v"/>
                <w:rFonts w:ascii="inherit" w:hAnsi="inherit"/>
                <w:color w:val="000000"/>
                <w:sz w:val="20"/>
                <w:szCs w:val="20"/>
              </w:rPr>
              <w:t>no</w:t>
            </w:r>
            <w:r>
              <w:rPr>
                <w:rStyle w:val="crayon-sy"/>
                <w:rFonts w:ascii="inherit" w:hAnsi="inherit"/>
                <w:color w:val="000000"/>
                <w:sz w:val="20"/>
                <w:szCs w:val="20"/>
              </w:rPr>
              <w:t>)</w:t>
            </w:r>
            <w:r>
              <w:rPr>
                <w:rStyle w:val="crayon-h"/>
                <w:rFonts w:ascii="inherit" w:hAnsi="inherit"/>
                <w:color w:val="000000"/>
                <w:sz w:val="20"/>
                <w:szCs w:val="20"/>
              </w:rPr>
              <w:t xml:space="preserve"> </w:t>
            </w:r>
            <w:r>
              <w:rPr>
                <w:rStyle w:val="crayon-sy"/>
                <w:rFonts w:ascii="inherit" w:hAnsi="inherit"/>
                <w:color w:val="000000"/>
                <w:sz w:val="20"/>
                <w:szCs w:val="20"/>
              </w:rPr>
              <w:t>{</w:t>
            </w:r>
          </w:p>
          <w:p w:rsidR="00554FAD" w:rsidRDefault="00554FAD">
            <w:pPr>
              <w:rPr>
                <w:rFonts w:ascii="inherit" w:hAnsi="inherit"/>
                <w:color w:val="000000"/>
                <w:sz w:val="20"/>
                <w:szCs w:val="20"/>
              </w:rPr>
            </w:pPr>
            <w:r>
              <w:rPr>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c"/>
                <w:rFonts w:ascii="inherit" w:hAnsi="inherit"/>
                <w:color w:val="000000"/>
                <w:sz w:val="20"/>
                <w:szCs w:val="20"/>
              </w:rPr>
              <w:t>/*</w:t>
            </w:r>
          </w:p>
          <w:p w:rsidR="00554FAD" w:rsidRDefault="00554FAD">
            <w:pPr>
              <w:rPr>
                <w:rFonts w:ascii="inherit" w:hAnsi="inherit"/>
                <w:color w:val="000000"/>
                <w:sz w:val="20"/>
                <w:szCs w:val="20"/>
              </w:rPr>
            </w:pPr>
            <w:r>
              <w:rPr>
                <w:rStyle w:val="crayon-c"/>
                <w:rFonts w:ascii="inherit" w:hAnsi="inherit"/>
                <w:color w:val="000000"/>
                <w:sz w:val="20"/>
                <w:szCs w:val="20"/>
              </w:rPr>
              <w:t>         * I AM PASSING CUST.NO AS AN INPUT, SO WRITE SOME BACKEND RELATED STUFF AND</w:t>
            </w:r>
          </w:p>
          <w:p w:rsidR="00554FAD" w:rsidRDefault="00554FAD">
            <w:pPr>
              <w:rPr>
                <w:rFonts w:ascii="inherit" w:hAnsi="inherit"/>
                <w:color w:val="000000"/>
                <w:sz w:val="20"/>
                <w:szCs w:val="20"/>
              </w:rPr>
            </w:pPr>
            <w:r>
              <w:rPr>
                <w:rStyle w:val="crayon-c"/>
                <w:rFonts w:ascii="inherit" w:hAnsi="inherit"/>
                <w:color w:val="000000"/>
                <w:sz w:val="20"/>
                <w:szCs w:val="20"/>
              </w:rPr>
              <w:t>         * FIND THE CUSTOMER DETAILS WITH THAT ID. AND FINALLY SET THOSE RETRIEVED VALUES TO</w:t>
            </w:r>
          </w:p>
          <w:p w:rsidR="00554FAD" w:rsidRDefault="00554FAD">
            <w:pPr>
              <w:rPr>
                <w:rFonts w:ascii="inherit" w:hAnsi="inherit"/>
                <w:color w:val="000000"/>
                <w:sz w:val="20"/>
                <w:szCs w:val="20"/>
              </w:rPr>
            </w:pPr>
            <w:r>
              <w:rPr>
                <w:rStyle w:val="crayon-c"/>
                <w:rFonts w:ascii="inherit" w:hAnsi="inherit"/>
                <w:color w:val="000000"/>
                <w:sz w:val="20"/>
                <w:szCs w:val="20"/>
              </w:rPr>
              <w:t>         * THE CUSTOMER OBJECT AND RETURN IT, HOWEVER IT WILL RETURN IN JSON FORMAT :-)</w:t>
            </w:r>
          </w:p>
          <w:p w:rsidR="00554FAD" w:rsidRDefault="00554FAD">
            <w:pPr>
              <w:rPr>
                <w:rFonts w:ascii="inherit" w:hAnsi="inherit"/>
                <w:color w:val="000000"/>
                <w:sz w:val="20"/>
                <w:szCs w:val="20"/>
              </w:rPr>
            </w:pPr>
            <w:r>
              <w:rPr>
                <w:rStyle w:val="crayon-c"/>
                <w:rFonts w:ascii="inherit" w:hAnsi="inherit"/>
                <w:color w:val="000000"/>
                <w:sz w:val="20"/>
                <w:szCs w:val="20"/>
              </w:rPr>
              <w:t>         * */</w:t>
            </w:r>
          </w:p>
          <w:p w:rsidR="00554FAD" w:rsidRDefault="00554FAD">
            <w:pPr>
              <w:rPr>
                <w:rFonts w:ascii="inherit" w:hAnsi="inherit"/>
                <w:color w:val="000000"/>
                <w:sz w:val="20"/>
                <w:szCs w:val="20"/>
              </w:rPr>
            </w:pP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e"/>
                <w:rFonts w:ascii="inherit" w:hAnsi="inherit"/>
                <w:color w:val="000000"/>
                <w:sz w:val="20"/>
                <w:szCs w:val="20"/>
              </w:rPr>
              <w:t xml:space="preserve">Customer </w:t>
            </w:r>
            <w:r>
              <w:rPr>
                <w:rStyle w:val="crayon-v"/>
                <w:rFonts w:ascii="inherit" w:hAnsi="inherit"/>
                <w:color w:val="000000"/>
                <w:sz w:val="20"/>
                <w:szCs w:val="20"/>
              </w:rPr>
              <w:t>cust</w:t>
            </w:r>
            <w:r>
              <w:rPr>
                <w:rStyle w:val="crayon-h"/>
                <w:rFonts w:ascii="inherit" w:hAnsi="inherit"/>
                <w:color w:val="000000"/>
                <w:sz w:val="20"/>
                <w:szCs w:val="20"/>
              </w:rPr>
              <w:t xml:space="preserve"> </w:t>
            </w:r>
            <w:r>
              <w:rPr>
                <w:rStyle w:val="crayon-o"/>
                <w:rFonts w:ascii="inherit" w:hAnsi="inherit"/>
                <w:color w:val="000000"/>
                <w:sz w:val="20"/>
                <w:szCs w:val="20"/>
              </w:rPr>
              <w:t>=</w:t>
            </w:r>
            <w:r>
              <w:rPr>
                <w:rStyle w:val="crayon-h"/>
                <w:rFonts w:ascii="inherit" w:hAnsi="inherit"/>
                <w:color w:val="000000"/>
                <w:sz w:val="20"/>
                <w:szCs w:val="20"/>
              </w:rPr>
              <w:t xml:space="preserve"> </w:t>
            </w:r>
            <w:r>
              <w:rPr>
                <w:rStyle w:val="crayon-r"/>
                <w:rFonts w:ascii="inherit" w:hAnsi="inherit"/>
                <w:color w:val="000000"/>
                <w:sz w:val="20"/>
                <w:szCs w:val="20"/>
              </w:rPr>
              <w:t>new</w:t>
            </w:r>
            <w:r>
              <w:rPr>
                <w:rStyle w:val="crayon-h"/>
                <w:rFonts w:ascii="inherit" w:hAnsi="inherit"/>
                <w:color w:val="000000"/>
                <w:sz w:val="20"/>
                <w:szCs w:val="20"/>
              </w:rPr>
              <w:t xml:space="preserve"> </w:t>
            </w:r>
            <w:r>
              <w:rPr>
                <w:rStyle w:val="crayon-e"/>
                <w:rFonts w:ascii="inherit" w:hAnsi="inherit"/>
                <w:color w:val="000000"/>
                <w:sz w:val="20"/>
                <w:szCs w:val="20"/>
              </w:rPr>
              <w:t>Customer</w:t>
            </w:r>
            <w:r>
              <w:rPr>
                <w:rStyle w:val="crayon-sy"/>
                <w:rFonts w:ascii="inherit" w:hAnsi="inherit"/>
                <w:color w:val="000000"/>
                <w:sz w:val="20"/>
                <w:szCs w:val="20"/>
              </w:rPr>
              <w:t>();</w:t>
            </w:r>
            <w:r>
              <w:rPr>
                <w:rStyle w:val="crayon-h"/>
                <w:rFonts w:ascii="inherit" w:hAnsi="inherit"/>
                <w:color w:val="000000"/>
                <w:sz w:val="20"/>
                <w:szCs w:val="20"/>
              </w:rPr>
              <w:t>        </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i"/>
                <w:rFonts w:ascii="inherit" w:hAnsi="inherit"/>
                <w:color w:val="000000"/>
                <w:sz w:val="20"/>
                <w:szCs w:val="20"/>
              </w:rPr>
              <w:t>cust</w:t>
            </w:r>
            <w:r>
              <w:rPr>
                <w:rStyle w:val="crayon-h"/>
                <w:rFonts w:ascii="inherit" w:hAnsi="inherit"/>
                <w:color w:val="000000"/>
                <w:sz w:val="20"/>
                <w:szCs w:val="20"/>
              </w:rPr>
              <w:t xml:space="preserve"> </w:t>
            </w:r>
            <w:r>
              <w:rPr>
                <w:rStyle w:val="crayon-sy"/>
                <w:rFonts w:ascii="inherit" w:hAnsi="inherit"/>
                <w:color w:val="000000"/>
                <w:sz w:val="20"/>
                <w:szCs w:val="20"/>
              </w:rPr>
              <w:t>.</w:t>
            </w:r>
            <w:r>
              <w:rPr>
                <w:rStyle w:val="crayon-e"/>
                <w:rFonts w:ascii="inherit" w:hAnsi="inherit"/>
                <w:color w:val="000000"/>
                <w:sz w:val="20"/>
                <w:szCs w:val="20"/>
              </w:rPr>
              <w:t>setCustNo</w:t>
            </w:r>
            <w:r>
              <w:rPr>
                <w:rStyle w:val="crayon-sy"/>
                <w:rFonts w:ascii="inherit" w:hAnsi="inherit"/>
                <w:color w:val="000000"/>
                <w:sz w:val="20"/>
                <w:szCs w:val="20"/>
              </w:rPr>
              <w:t>(</w:t>
            </w:r>
            <w:r>
              <w:rPr>
                <w:rStyle w:val="crayon-v"/>
                <w:rFonts w:ascii="inherit" w:hAnsi="inherit"/>
                <w:color w:val="000000"/>
                <w:sz w:val="20"/>
                <w:szCs w:val="20"/>
              </w:rPr>
              <w:t>no</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i"/>
                <w:rFonts w:ascii="inherit" w:hAnsi="inherit"/>
                <w:color w:val="000000"/>
                <w:sz w:val="20"/>
                <w:szCs w:val="20"/>
              </w:rPr>
              <w:t>cust</w:t>
            </w:r>
            <w:r>
              <w:rPr>
                <w:rStyle w:val="crayon-h"/>
                <w:rFonts w:ascii="inherit" w:hAnsi="inherit"/>
                <w:color w:val="000000"/>
                <w:sz w:val="20"/>
                <w:szCs w:val="20"/>
              </w:rPr>
              <w:t xml:space="preserve"> </w:t>
            </w:r>
            <w:r>
              <w:rPr>
                <w:rStyle w:val="crayon-sy"/>
                <w:rFonts w:ascii="inherit" w:hAnsi="inherit"/>
                <w:color w:val="000000"/>
                <w:sz w:val="20"/>
                <w:szCs w:val="20"/>
              </w:rPr>
              <w:t>.</w:t>
            </w:r>
            <w:r>
              <w:rPr>
                <w:rStyle w:val="crayon-e"/>
                <w:rFonts w:ascii="inherit" w:hAnsi="inherit"/>
                <w:color w:val="000000"/>
                <w:sz w:val="20"/>
                <w:szCs w:val="20"/>
              </w:rPr>
              <w:t>setCustName</w:t>
            </w:r>
            <w:r>
              <w:rPr>
                <w:rStyle w:val="crayon-sy"/>
                <w:rFonts w:ascii="inherit" w:hAnsi="inherit"/>
                <w:color w:val="000000"/>
                <w:sz w:val="20"/>
                <w:szCs w:val="20"/>
              </w:rPr>
              <w:t>(</w:t>
            </w:r>
            <w:r>
              <w:rPr>
                <w:rStyle w:val="crayon-s"/>
                <w:rFonts w:ascii="inherit" w:hAnsi="inherit"/>
                <w:color w:val="000000"/>
                <w:sz w:val="20"/>
                <w:szCs w:val="20"/>
              </w:rPr>
              <w:t>"Java4s"</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i"/>
                <w:rFonts w:ascii="inherit" w:hAnsi="inherit"/>
                <w:color w:val="000000"/>
                <w:sz w:val="20"/>
                <w:szCs w:val="20"/>
              </w:rPr>
              <w:t>cust</w:t>
            </w:r>
            <w:r>
              <w:rPr>
                <w:rStyle w:val="crayon-h"/>
                <w:rFonts w:ascii="inherit" w:hAnsi="inherit"/>
                <w:color w:val="000000"/>
                <w:sz w:val="20"/>
                <w:szCs w:val="20"/>
              </w:rPr>
              <w:t xml:space="preserve"> </w:t>
            </w:r>
            <w:r>
              <w:rPr>
                <w:rStyle w:val="crayon-sy"/>
                <w:rFonts w:ascii="inherit" w:hAnsi="inherit"/>
                <w:color w:val="000000"/>
                <w:sz w:val="20"/>
                <w:szCs w:val="20"/>
              </w:rPr>
              <w:t>.</w:t>
            </w:r>
            <w:r>
              <w:rPr>
                <w:rStyle w:val="crayon-e"/>
                <w:rFonts w:ascii="inherit" w:hAnsi="inherit"/>
                <w:color w:val="000000"/>
                <w:sz w:val="20"/>
                <w:szCs w:val="20"/>
              </w:rPr>
              <w:t>setCustCountry</w:t>
            </w:r>
            <w:r>
              <w:rPr>
                <w:rStyle w:val="crayon-sy"/>
                <w:rFonts w:ascii="inherit" w:hAnsi="inherit"/>
                <w:color w:val="000000"/>
                <w:sz w:val="20"/>
                <w:szCs w:val="20"/>
              </w:rPr>
              <w:t>(</w:t>
            </w:r>
            <w:r>
              <w:rPr>
                <w:rStyle w:val="crayon-s"/>
                <w:rFonts w:ascii="inherit" w:hAnsi="inherit"/>
                <w:color w:val="000000"/>
                <w:sz w:val="20"/>
                <w:szCs w:val="20"/>
              </w:rPr>
              <w:t>"India"</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t"/>
                <w:rFonts w:ascii="inherit" w:hAnsi="inherit"/>
                <w:color w:val="000000"/>
              </w:rPr>
              <w:t>return</w:t>
            </w:r>
            <w:r>
              <w:rPr>
                <w:rStyle w:val="crayon-h"/>
                <w:rFonts w:ascii="inherit" w:hAnsi="inherit"/>
                <w:color w:val="000000"/>
                <w:sz w:val="20"/>
                <w:szCs w:val="20"/>
              </w:rPr>
              <w:t xml:space="preserve"> </w:t>
            </w:r>
            <w:r>
              <w:rPr>
                <w:rStyle w:val="crayon-v"/>
                <w:rFonts w:ascii="inherit" w:hAnsi="inherit"/>
                <w:color w:val="000000"/>
                <w:sz w:val="20"/>
                <w:szCs w:val="20"/>
              </w:rPr>
              <w:t>cust</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h"/>
                <w:rFonts w:ascii="inherit" w:hAnsi="inherit"/>
                <w:color w:val="000000"/>
                <w:sz w:val="20"/>
                <w:szCs w:val="20"/>
              </w:rPr>
              <w:t>    </w:t>
            </w:r>
            <w:r>
              <w:rPr>
                <w:rStyle w:val="crayon-sy"/>
                <w:rFonts w:ascii="inherit" w:hAnsi="inherit"/>
                <w:color w:val="000000"/>
                <w:sz w:val="20"/>
                <w:szCs w:val="20"/>
              </w:rPr>
              <w:t>}</w:t>
            </w:r>
          </w:p>
          <w:p w:rsidR="00554FAD" w:rsidRDefault="00554FAD">
            <w:pPr>
              <w:rPr>
                <w:rFonts w:ascii="inherit" w:hAnsi="inherit"/>
                <w:color w:val="000000"/>
                <w:sz w:val="20"/>
                <w:szCs w:val="20"/>
              </w:rPr>
            </w:pPr>
            <w:r>
              <w:rPr>
                <w:rStyle w:val="crayon-sy"/>
                <w:rFonts w:ascii="inherit" w:hAnsi="inherit"/>
                <w:color w:val="000000"/>
                <w:sz w:val="20"/>
                <w:szCs w:val="20"/>
              </w:rPr>
              <w:t>}</w:t>
            </w:r>
          </w:p>
        </w:tc>
      </w:tr>
    </w:tbl>
    <w:p w:rsidR="00554FAD" w:rsidRDefault="00554FAD" w:rsidP="004A1FAF">
      <w:pPr>
        <w:pStyle w:val="NoSpacing"/>
      </w:pPr>
      <w:r>
        <w:lastRenderedPageBreak/>
        <w:t>Output</w:t>
      </w:r>
    </w:p>
    <w:p w:rsidR="00554FAD" w:rsidRDefault="00554FAD" w:rsidP="00554FAD">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noProof/>
          <w:color w:val="000000"/>
          <w:sz w:val="23"/>
          <w:szCs w:val="23"/>
        </w:rPr>
        <w:lastRenderedPageBreak/>
        <w:drawing>
          <wp:inline distT="0" distB="0" distL="0" distR="0">
            <wp:extent cx="5600700" cy="1933575"/>
            <wp:effectExtent l="19050" t="0" r="0" b="0"/>
            <wp:docPr id="21" name="Picture 1" descr="http://www.java4s.com/wp-content/uploads/2014/07/JsonFrom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ava4s.com/wp-content/uploads/2014/07/JsonFromWebService.png"/>
                    <pic:cNvPicPr>
                      <a:picLocks noChangeAspect="1" noChangeArrowheads="1"/>
                    </pic:cNvPicPr>
                  </pic:nvPicPr>
                  <pic:blipFill>
                    <a:blip r:embed="rId62"/>
                    <a:srcRect/>
                    <a:stretch>
                      <a:fillRect/>
                    </a:stretch>
                  </pic:blipFill>
                  <pic:spPr bwMode="auto">
                    <a:xfrm>
                      <a:off x="0" y="0"/>
                      <a:ext cx="5600700" cy="1933575"/>
                    </a:xfrm>
                    <a:prstGeom prst="rect">
                      <a:avLst/>
                    </a:prstGeom>
                    <a:noFill/>
                    <a:ln w="9525">
                      <a:noFill/>
                      <a:miter lim="800000"/>
                      <a:headEnd/>
                      <a:tailEnd/>
                    </a:ln>
                  </pic:spPr>
                </pic:pic>
              </a:graphicData>
            </a:graphic>
          </wp:inline>
        </w:drawing>
      </w:r>
    </w:p>
    <w:p w:rsidR="00554FAD" w:rsidRPr="00EE5642" w:rsidRDefault="00554FAD" w:rsidP="004F111E"/>
    <w:p w:rsidR="00DE6A57" w:rsidRPr="00DE6A57" w:rsidRDefault="00DE6A57" w:rsidP="00DE6A57">
      <w:pPr>
        <w:pBdr>
          <w:bottom w:val="single" w:sz="6" w:space="4" w:color="F4F5F1"/>
        </w:pBdr>
        <w:shd w:val="clear" w:color="auto" w:fill="FFFFFF"/>
        <w:spacing w:after="75" w:line="288" w:lineRule="atLeast"/>
        <w:outlineLvl w:val="0"/>
        <w:rPr>
          <w:rFonts w:ascii="Verdana" w:eastAsia="Times New Roman" w:hAnsi="Verdana" w:cs="Times New Roman"/>
          <w:color w:val="233705"/>
          <w:kern w:val="36"/>
          <w:sz w:val="66"/>
          <w:szCs w:val="66"/>
        </w:rPr>
      </w:pPr>
      <w:r w:rsidRPr="00DE6A57">
        <w:rPr>
          <w:rFonts w:ascii="Verdana" w:eastAsia="Times New Roman" w:hAnsi="Verdana" w:cs="Times New Roman"/>
          <w:color w:val="233705"/>
          <w:kern w:val="36"/>
          <w:sz w:val="66"/>
          <w:szCs w:val="66"/>
        </w:rPr>
        <w:t xml:space="preserve">JAX-RS XML Example </w:t>
      </w:r>
      <w:proofErr w:type="gramStart"/>
      <w:r w:rsidRPr="00DE6A57">
        <w:rPr>
          <w:rFonts w:ascii="Verdana" w:eastAsia="Times New Roman" w:hAnsi="Verdana" w:cs="Times New Roman"/>
          <w:color w:val="233705"/>
          <w:kern w:val="36"/>
          <w:sz w:val="66"/>
          <w:szCs w:val="66"/>
        </w:rPr>
        <w:t>With</w:t>
      </w:r>
      <w:proofErr w:type="gramEnd"/>
      <w:r w:rsidRPr="00DE6A57">
        <w:rPr>
          <w:rFonts w:ascii="Verdana" w:eastAsia="Times New Roman" w:hAnsi="Verdana" w:cs="Times New Roman"/>
          <w:color w:val="233705"/>
          <w:kern w:val="36"/>
          <w:sz w:val="66"/>
          <w:szCs w:val="66"/>
        </w:rPr>
        <w:t xml:space="preserve"> JAXB Using Jersey</w:t>
      </w:r>
    </w:p>
    <w:p w:rsidR="008B770B" w:rsidRDefault="008B770B" w:rsidP="008B770B">
      <w:pPr>
        <w:pStyle w:val="NormalWeb"/>
        <w:shd w:val="clear" w:color="auto" w:fill="FFFFFF"/>
        <w:spacing w:before="60" w:beforeAutospacing="0" w:after="0" w:afterAutospacing="0" w:line="384" w:lineRule="atLeast"/>
        <w:jc w:val="both"/>
        <w:rPr>
          <w:rFonts w:ascii="Verdana" w:hAnsi="Verdana"/>
          <w:color w:val="000000"/>
          <w:sz w:val="23"/>
          <w:szCs w:val="23"/>
        </w:rPr>
      </w:pPr>
      <w:proofErr w:type="gramStart"/>
      <w:r>
        <w:rPr>
          <w:rFonts w:ascii="Verdana" w:hAnsi="Verdana"/>
          <w:color w:val="000000"/>
          <w:sz w:val="23"/>
          <w:szCs w:val="23"/>
        </w:rPr>
        <w:t>n</w:t>
      </w:r>
      <w:proofErr w:type="gramEnd"/>
      <w:r>
        <w:rPr>
          <w:rFonts w:ascii="Verdana" w:hAnsi="Verdana"/>
          <w:color w:val="000000"/>
          <w:sz w:val="23"/>
          <w:szCs w:val="23"/>
        </w:rPr>
        <w:t xml:space="preserve"> this article i will give you an </w:t>
      </w:r>
      <w:r>
        <w:rPr>
          <w:rFonts w:ascii="Verdana" w:hAnsi="Verdana"/>
          <w:color w:val="008000"/>
          <w:sz w:val="23"/>
          <w:szCs w:val="23"/>
        </w:rPr>
        <w:t>example</w:t>
      </w:r>
      <w:r>
        <w:rPr>
          <w:rFonts w:ascii="Verdana" w:hAnsi="Verdana"/>
          <w:color w:val="000000"/>
          <w:sz w:val="23"/>
          <w:szCs w:val="23"/>
        </w:rPr>
        <w:t> on how a </w:t>
      </w:r>
      <w:r>
        <w:rPr>
          <w:rFonts w:ascii="Verdana" w:hAnsi="Verdana"/>
          <w:color w:val="800080"/>
          <w:sz w:val="23"/>
          <w:szCs w:val="23"/>
        </w:rPr>
        <w:t>RESTful</w:t>
      </w:r>
      <w:r>
        <w:rPr>
          <w:rFonts w:ascii="Verdana" w:hAnsi="Verdana"/>
          <w:color w:val="000000"/>
          <w:sz w:val="23"/>
          <w:szCs w:val="23"/>
        </w:rPr>
        <w:t> web service produces XML response using Jersey. Basically JAX-RS supports conversion of java objects into XML with the help of JAXB. As Jersey it self contains </w:t>
      </w:r>
      <w:r>
        <w:rPr>
          <w:rFonts w:ascii="Verdana" w:hAnsi="Verdana"/>
          <w:color w:val="FFCC00"/>
          <w:sz w:val="23"/>
          <w:szCs w:val="23"/>
        </w:rPr>
        <w:t>JAXB</w:t>
      </w:r>
      <w:r>
        <w:rPr>
          <w:rFonts w:ascii="Verdana" w:hAnsi="Verdana"/>
          <w:color w:val="000000"/>
          <w:sz w:val="23"/>
          <w:szCs w:val="23"/>
        </w:rPr>
        <w:t> libraries we no need to worry about</w:t>
      </w:r>
      <w:r>
        <w:rPr>
          <w:rFonts w:ascii="Verdana" w:hAnsi="Verdana"/>
          <w:color w:val="333399"/>
          <w:sz w:val="23"/>
          <w:szCs w:val="23"/>
        </w:rPr>
        <w:t> JAXB-Jersey</w:t>
      </w:r>
      <w:r>
        <w:rPr>
          <w:rFonts w:ascii="Verdana" w:hAnsi="Verdana"/>
          <w:color w:val="000000"/>
          <w:sz w:val="23"/>
          <w:szCs w:val="23"/>
        </w:rPr>
        <w:t> </w:t>
      </w:r>
      <w:r>
        <w:rPr>
          <w:rFonts w:ascii="Verdana" w:hAnsi="Verdana"/>
          <w:color w:val="EA1062"/>
          <w:sz w:val="23"/>
          <w:szCs w:val="23"/>
        </w:rPr>
        <w:t>integration</w:t>
      </w:r>
      <w:r>
        <w:rPr>
          <w:rFonts w:ascii="Verdana" w:hAnsi="Verdana"/>
          <w:color w:val="000000"/>
          <w:sz w:val="23"/>
          <w:szCs w:val="23"/>
        </w:rPr>
        <w:t> stuff.</w:t>
      </w:r>
    </w:p>
    <w:p w:rsidR="0051270C" w:rsidRDefault="00EE4F63" w:rsidP="00990636">
      <w:pPr>
        <w:rPr>
          <w:rFonts w:ascii="Arial" w:hAnsi="Arial" w:cs="Arial"/>
          <w:sz w:val="20"/>
          <w:szCs w:val="20"/>
        </w:rPr>
      </w:pPr>
      <w:r>
        <w:rPr>
          <w:rFonts w:ascii="Arial" w:hAnsi="Arial" w:cs="Arial"/>
          <w:noProof/>
          <w:sz w:val="20"/>
          <w:szCs w:val="20"/>
        </w:rPr>
        <w:drawing>
          <wp:inline distT="0" distB="0" distL="0" distR="0">
            <wp:extent cx="5731510" cy="1929142"/>
            <wp:effectExtent l="19050" t="0" r="2540"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srcRect/>
                    <a:stretch>
                      <a:fillRect/>
                    </a:stretch>
                  </pic:blipFill>
                  <pic:spPr bwMode="auto">
                    <a:xfrm>
                      <a:off x="0" y="0"/>
                      <a:ext cx="5731510" cy="1929142"/>
                    </a:xfrm>
                    <a:prstGeom prst="rect">
                      <a:avLst/>
                    </a:prstGeom>
                    <a:noFill/>
                    <a:ln w="9525">
                      <a:noFill/>
                      <a:miter lim="800000"/>
                      <a:headEnd/>
                      <a:tailEnd/>
                    </a:ln>
                  </pic:spPr>
                </pic:pic>
              </a:graphicData>
            </a:graphic>
          </wp:inline>
        </w:drawing>
      </w:r>
    </w:p>
    <w:p w:rsidR="008E07F4" w:rsidRDefault="008E07F4" w:rsidP="00990636">
      <w:pPr>
        <w:rPr>
          <w:rFonts w:ascii="Arial" w:hAnsi="Arial" w:cs="Arial"/>
          <w:sz w:val="20"/>
          <w:szCs w:val="20"/>
        </w:rPr>
      </w:pPr>
      <w:r>
        <w:rPr>
          <w:rFonts w:ascii="Arial" w:hAnsi="Arial" w:cs="Arial"/>
          <w:noProof/>
          <w:sz w:val="20"/>
          <w:szCs w:val="20"/>
        </w:rPr>
        <w:lastRenderedPageBreak/>
        <w:drawing>
          <wp:inline distT="0" distB="0" distL="0" distR="0">
            <wp:extent cx="4200525" cy="4972050"/>
            <wp:effectExtent l="19050" t="0" r="9525" b="0"/>
            <wp:docPr id="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srcRect/>
                    <a:stretch>
                      <a:fillRect/>
                    </a:stretch>
                  </pic:blipFill>
                  <pic:spPr bwMode="auto">
                    <a:xfrm>
                      <a:off x="0" y="0"/>
                      <a:ext cx="4200525" cy="4972050"/>
                    </a:xfrm>
                    <a:prstGeom prst="rect">
                      <a:avLst/>
                    </a:prstGeom>
                    <a:noFill/>
                    <a:ln w="9525">
                      <a:noFill/>
                      <a:miter lim="800000"/>
                      <a:headEnd/>
                      <a:tailEnd/>
                    </a:ln>
                  </pic:spPr>
                </pic:pic>
              </a:graphicData>
            </a:graphic>
          </wp:inline>
        </w:drawing>
      </w:r>
    </w:p>
    <w:p w:rsidR="00EE4F63" w:rsidRDefault="00EE4F63" w:rsidP="00990636">
      <w:pPr>
        <w:rPr>
          <w:rFonts w:ascii="Arial" w:hAnsi="Arial" w:cs="Arial"/>
          <w:sz w:val="20"/>
          <w:szCs w:val="20"/>
        </w:rPr>
      </w:pPr>
      <w:r>
        <w:rPr>
          <w:rFonts w:ascii="Arial" w:hAnsi="Arial" w:cs="Arial"/>
          <w:noProof/>
          <w:sz w:val="20"/>
          <w:szCs w:val="20"/>
        </w:rPr>
        <w:drawing>
          <wp:inline distT="0" distB="0" distL="0" distR="0">
            <wp:extent cx="5731510" cy="3452472"/>
            <wp:effectExtent l="19050" t="0" r="2540"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srcRect/>
                    <a:stretch>
                      <a:fillRect/>
                    </a:stretch>
                  </pic:blipFill>
                  <pic:spPr bwMode="auto">
                    <a:xfrm>
                      <a:off x="0" y="0"/>
                      <a:ext cx="5731510" cy="3452472"/>
                    </a:xfrm>
                    <a:prstGeom prst="rect">
                      <a:avLst/>
                    </a:prstGeom>
                    <a:noFill/>
                    <a:ln w="9525">
                      <a:noFill/>
                      <a:miter lim="800000"/>
                      <a:headEnd/>
                      <a:tailEnd/>
                    </a:ln>
                  </pic:spPr>
                </pic:pic>
              </a:graphicData>
            </a:graphic>
          </wp:inline>
        </w:drawing>
      </w:r>
    </w:p>
    <w:p w:rsidR="004E3265" w:rsidRDefault="004E3265" w:rsidP="00990636">
      <w:pPr>
        <w:rPr>
          <w:rFonts w:ascii="Arial" w:hAnsi="Arial" w:cs="Arial"/>
          <w:sz w:val="20"/>
          <w:szCs w:val="20"/>
        </w:rPr>
      </w:pPr>
      <w:r>
        <w:rPr>
          <w:rFonts w:ascii="Arial" w:hAnsi="Arial" w:cs="Arial"/>
          <w:noProof/>
          <w:sz w:val="20"/>
          <w:szCs w:val="20"/>
        </w:rPr>
        <w:lastRenderedPageBreak/>
        <w:drawing>
          <wp:inline distT="0" distB="0" distL="0" distR="0">
            <wp:extent cx="5731510" cy="5051235"/>
            <wp:effectExtent l="19050" t="0" r="2540" b="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5731510" cy="5051235"/>
                    </a:xfrm>
                    <a:prstGeom prst="rect">
                      <a:avLst/>
                    </a:prstGeom>
                    <a:noFill/>
                    <a:ln w="9525">
                      <a:noFill/>
                      <a:miter lim="800000"/>
                      <a:headEnd/>
                      <a:tailEnd/>
                    </a:ln>
                  </pic:spPr>
                </pic:pic>
              </a:graphicData>
            </a:graphic>
          </wp:inline>
        </w:drawing>
      </w:r>
    </w:p>
    <w:p w:rsidR="0020244A" w:rsidRDefault="0020244A" w:rsidP="00990636">
      <w:pPr>
        <w:rPr>
          <w:rFonts w:ascii="Arial" w:hAnsi="Arial" w:cs="Arial"/>
          <w:sz w:val="20"/>
          <w:szCs w:val="20"/>
        </w:rPr>
      </w:pPr>
      <w:r>
        <w:rPr>
          <w:rFonts w:ascii="Arial" w:hAnsi="Arial" w:cs="Arial"/>
          <w:noProof/>
          <w:sz w:val="20"/>
          <w:szCs w:val="20"/>
        </w:rPr>
        <w:lastRenderedPageBreak/>
        <w:drawing>
          <wp:inline distT="0" distB="0" distL="0" distR="0">
            <wp:extent cx="5731510" cy="4197511"/>
            <wp:effectExtent l="19050" t="0" r="2540"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srcRect/>
                    <a:stretch>
                      <a:fillRect/>
                    </a:stretch>
                  </pic:blipFill>
                  <pic:spPr bwMode="auto">
                    <a:xfrm>
                      <a:off x="0" y="0"/>
                      <a:ext cx="5731510" cy="4197511"/>
                    </a:xfrm>
                    <a:prstGeom prst="rect">
                      <a:avLst/>
                    </a:prstGeom>
                    <a:noFill/>
                    <a:ln w="9525">
                      <a:noFill/>
                      <a:miter lim="800000"/>
                      <a:headEnd/>
                      <a:tailEnd/>
                    </a:ln>
                  </pic:spPr>
                </pic:pic>
              </a:graphicData>
            </a:graphic>
          </wp:inline>
        </w:drawing>
      </w:r>
    </w:p>
    <w:p w:rsidR="000E125A" w:rsidRDefault="000E125A" w:rsidP="00990636">
      <w:pPr>
        <w:rPr>
          <w:rFonts w:ascii="Arial" w:hAnsi="Arial" w:cs="Arial"/>
          <w:sz w:val="20"/>
          <w:szCs w:val="20"/>
        </w:rPr>
      </w:pPr>
      <w:r>
        <w:rPr>
          <w:rFonts w:ascii="Arial" w:hAnsi="Arial" w:cs="Arial"/>
          <w:noProof/>
          <w:sz w:val="20"/>
          <w:szCs w:val="20"/>
        </w:rPr>
        <w:drawing>
          <wp:inline distT="0" distB="0" distL="0" distR="0">
            <wp:extent cx="5267325" cy="2047875"/>
            <wp:effectExtent l="19050" t="0" r="9525"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E65644" w:rsidRDefault="00E65644" w:rsidP="00E65644">
      <w:pPr>
        <w:pStyle w:val="Heading1"/>
      </w:pPr>
      <w:r w:rsidRPr="00E65644">
        <w:t>Exception Handling in Restful webservies:</w:t>
      </w:r>
    </w:p>
    <w:p w:rsidR="00C52141" w:rsidRPr="00345A45" w:rsidRDefault="008B0040" w:rsidP="00345A45">
      <w:pPr>
        <w:rPr>
          <w:shd w:val="clear" w:color="auto" w:fill="FFFFFF"/>
        </w:rPr>
      </w:pPr>
      <w:r w:rsidRPr="00345A45">
        <w:rPr>
          <w:shd w:val="clear" w:color="auto" w:fill="FFFFFF"/>
        </w:rPr>
        <w:t>Errors can be reported to a client either by creating and returning the appropriate </w:t>
      </w:r>
      <w:r w:rsidRPr="00345A45">
        <w:rPr>
          <w:rStyle w:val="Strong"/>
          <w:rFonts w:cstheme="minorHAnsi"/>
          <w:color w:val="333333"/>
          <w:sz w:val="20"/>
          <w:shd w:val="clear" w:color="auto" w:fill="FFFFFF"/>
        </w:rPr>
        <w:t>Response</w:t>
      </w:r>
      <w:r w:rsidRPr="00345A45">
        <w:rPr>
          <w:shd w:val="clear" w:color="auto" w:fill="FFFFFF"/>
        </w:rPr>
        <w:t> object or by throwing an exception. </w:t>
      </w:r>
    </w:p>
    <w:p w:rsidR="008B0040" w:rsidRPr="00345A45" w:rsidRDefault="008B0040" w:rsidP="00345A45">
      <w:pPr>
        <w:rPr>
          <w:shd w:val="clear" w:color="auto" w:fill="FFFFFF"/>
        </w:rPr>
      </w:pPr>
    </w:p>
    <w:p w:rsidR="008B0040" w:rsidRPr="00345A45" w:rsidRDefault="008B0040" w:rsidP="00345A45">
      <w:pPr>
        <w:rPr>
          <w:shd w:val="clear" w:color="auto" w:fill="FFFFFF"/>
        </w:rPr>
      </w:pPr>
      <w:r w:rsidRPr="00345A45">
        <w:rPr>
          <w:shd w:val="clear" w:color="auto" w:fill="FFFFFF"/>
        </w:rPr>
        <w:t>Application code is allowed to throw any checked (classes extending </w:t>
      </w:r>
      <w:r w:rsidRPr="00345A45">
        <w:rPr>
          <w:rStyle w:val="Strong"/>
          <w:rFonts w:cstheme="minorHAnsi"/>
          <w:color w:val="333333"/>
          <w:sz w:val="20"/>
          <w:shd w:val="clear" w:color="auto" w:fill="FFFFFF"/>
        </w:rPr>
        <w:t>java.lang.Exception</w:t>
      </w:r>
      <w:r w:rsidRPr="00345A45">
        <w:rPr>
          <w:shd w:val="clear" w:color="auto" w:fill="FFFFFF"/>
        </w:rPr>
        <w:t>) or unchecked (classes extending </w:t>
      </w:r>
      <w:r w:rsidRPr="00345A45">
        <w:rPr>
          <w:rStyle w:val="Strong"/>
          <w:rFonts w:cstheme="minorHAnsi"/>
          <w:color w:val="333333"/>
          <w:sz w:val="20"/>
          <w:shd w:val="clear" w:color="auto" w:fill="FFFFFF"/>
        </w:rPr>
        <w:t>java.lang.RuntimeException</w:t>
      </w:r>
      <w:r w:rsidRPr="00345A45">
        <w:rPr>
          <w:shd w:val="clear" w:color="auto" w:fill="FFFFFF"/>
        </w:rPr>
        <w:t>) exceptions they want</w:t>
      </w:r>
    </w:p>
    <w:p w:rsidR="008B0040" w:rsidRPr="00345A45" w:rsidRDefault="008B0040" w:rsidP="00345A45">
      <w:pPr>
        <w:rPr>
          <w:shd w:val="clear" w:color="auto" w:fill="FFFFFF"/>
        </w:rPr>
      </w:pPr>
    </w:p>
    <w:p w:rsidR="008B0040" w:rsidRPr="00345A45" w:rsidRDefault="008B0040" w:rsidP="00345A45">
      <w:pPr>
        <w:rPr>
          <w:shd w:val="clear" w:color="auto" w:fill="FFFFFF"/>
        </w:rPr>
      </w:pPr>
      <w:r w:rsidRPr="00345A45">
        <w:rPr>
          <w:shd w:val="clear" w:color="auto" w:fill="FFFFFF"/>
        </w:rPr>
        <w:lastRenderedPageBreak/>
        <w:t>Thrown exceptions are handled by the JAX-RS runtime if you have registered an exception mapper</w:t>
      </w:r>
    </w:p>
    <w:p w:rsidR="006A455F" w:rsidRDefault="006A455F" w:rsidP="00345A45">
      <w:pPr>
        <w:rPr>
          <w:shd w:val="clear" w:color="auto" w:fill="FFFFFF"/>
        </w:rPr>
      </w:pPr>
      <w:r w:rsidRPr="00345A45">
        <w:rPr>
          <w:shd w:val="clear" w:color="auto" w:fill="FFFFFF"/>
        </w:rPr>
        <w:t>Exception mappers can convert an exception to an HTTP response. If the thrown exception is not handled by a mapper, it is propagated and handled by the container (i.e., servlet) JAX-RS is running within</w:t>
      </w:r>
      <w:r w:rsidR="00345A45">
        <w:rPr>
          <w:shd w:val="clear" w:color="auto" w:fill="FFFFFF"/>
        </w:rPr>
        <w:t>.</w:t>
      </w:r>
    </w:p>
    <w:p w:rsidR="00345A45" w:rsidRDefault="00345A45" w:rsidP="00345A45">
      <w:pPr>
        <w:rPr>
          <w:rStyle w:val="Strong"/>
          <w:rFonts w:ascii="Helvetica" w:hAnsi="Helvetica" w:cs="Helvetica"/>
          <w:color w:val="333333"/>
          <w:shd w:val="clear" w:color="auto" w:fill="FFFFFF"/>
        </w:rPr>
      </w:pPr>
      <w:r>
        <w:rPr>
          <w:rFonts w:ascii="Helvetica" w:hAnsi="Helvetica" w:cs="Helvetica"/>
          <w:color w:val="333333"/>
          <w:shd w:val="clear" w:color="auto" w:fill="FFFFFF"/>
        </w:rPr>
        <w:t> JAX-RS also provides the </w:t>
      </w:r>
      <w:r>
        <w:rPr>
          <w:rStyle w:val="Strong"/>
          <w:rFonts w:ascii="Helvetica" w:hAnsi="Helvetica" w:cs="Helvetica"/>
          <w:color w:val="333333"/>
          <w:shd w:val="clear" w:color="auto" w:fill="FFFFFF"/>
        </w:rPr>
        <w:t>javax.ws.rs.WebApplicationException</w:t>
      </w:r>
      <w:r w:rsidR="00015164">
        <w:rPr>
          <w:rStyle w:val="Strong"/>
          <w:rFonts w:ascii="Helvetica" w:hAnsi="Helvetica" w:cs="Helvetica"/>
          <w:color w:val="333333"/>
          <w:shd w:val="clear" w:color="auto" w:fill="FFFFFF"/>
        </w:rPr>
        <w:t xml:space="preserve"> </w:t>
      </w:r>
    </w:p>
    <w:p w:rsidR="00917C0D" w:rsidRDefault="00345A45" w:rsidP="00467744">
      <w:pPr>
        <w:rPr>
          <w:rFonts w:ascii="Helvetica" w:hAnsi="Helvetica" w:cs="Helvetica"/>
          <w:color w:val="333333"/>
          <w:shd w:val="clear" w:color="auto" w:fill="FFFFFF"/>
        </w:rPr>
      </w:pPr>
      <w:r w:rsidRPr="00467744">
        <w:rPr>
          <w:rFonts w:ascii="Helvetica" w:hAnsi="Helvetica" w:cs="Helvetica"/>
          <w:color w:val="333333"/>
          <w:shd w:val="clear" w:color="auto" w:fill="FFFFFF"/>
        </w:rPr>
        <w:t> </w:t>
      </w:r>
      <w:proofErr w:type="gramStart"/>
      <w:r w:rsidRPr="00467744">
        <w:rPr>
          <w:rFonts w:ascii="Helvetica" w:hAnsi="Helvetica" w:cs="Helvetica"/>
          <w:color w:val="333333"/>
          <w:shd w:val="clear" w:color="auto" w:fill="FFFFFF"/>
        </w:rPr>
        <w:t>implement</w:t>
      </w:r>
      <w:proofErr w:type="gramEnd"/>
      <w:r w:rsidRPr="00467744">
        <w:rPr>
          <w:rFonts w:ascii="Helvetica" w:hAnsi="Helvetica" w:cs="Helvetica"/>
          <w:color w:val="333333"/>
          <w:shd w:val="clear" w:color="auto" w:fill="FFFFFF"/>
        </w:rPr>
        <w:t xml:space="preserve"> and register instances of </w:t>
      </w:r>
      <w:r w:rsidRPr="00467744">
        <w:rPr>
          <w:rFonts w:ascii="Helvetica" w:hAnsi="Helvetica" w:cs="Helvetica"/>
          <w:b/>
          <w:bCs/>
        </w:rPr>
        <w:t>javax.ws.rs.ext.ExceptionMapper</w:t>
      </w:r>
      <w:r w:rsidRPr="00467744">
        <w:rPr>
          <w:rFonts w:ascii="Helvetica" w:hAnsi="Helvetica" w:cs="Helvetica"/>
          <w:color w:val="333333"/>
          <w:shd w:val="clear" w:color="auto" w:fill="FFFFFF"/>
        </w:rPr>
        <w:t xml:space="preserve">. </w:t>
      </w:r>
    </w:p>
    <w:p w:rsidR="00345A45" w:rsidRPr="00467744" w:rsidRDefault="00345A45" w:rsidP="00467744">
      <w:pPr>
        <w:rPr>
          <w:rFonts w:ascii="Helvetica" w:hAnsi="Helvetica" w:cs="Helvetica"/>
          <w:color w:val="333333"/>
          <w:shd w:val="clear" w:color="auto" w:fill="FFFFFF"/>
        </w:rPr>
      </w:pPr>
      <w:r w:rsidRPr="00467744">
        <w:rPr>
          <w:rFonts w:ascii="Helvetica" w:hAnsi="Helvetica" w:cs="Helvetica"/>
          <w:color w:val="333333"/>
          <w:shd w:val="clear" w:color="auto" w:fill="FFFFFF"/>
        </w:rPr>
        <w:t>These objects know how to map a thrown application exception to a </w:t>
      </w:r>
      <w:r w:rsidRPr="00467744">
        <w:rPr>
          <w:rFonts w:ascii="Helvetica" w:hAnsi="Helvetica" w:cs="Helvetica"/>
          <w:b/>
          <w:bCs/>
        </w:rPr>
        <w:t>Response</w:t>
      </w:r>
      <w:r w:rsidRPr="00467744">
        <w:rPr>
          <w:rFonts w:ascii="Helvetica" w:hAnsi="Helvetica" w:cs="Helvetica"/>
          <w:color w:val="333333"/>
          <w:shd w:val="clear" w:color="auto" w:fill="FFFFFF"/>
        </w:rPr>
        <w:t> object:</w:t>
      </w:r>
    </w:p>
    <w:p w:rsidR="000E2AC2" w:rsidRPr="00467744" w:rsidRDefault="000E2AC2" w:rsidP="00467744">
      <w:pPr>
        <w:rPr>
          <w:rFonts w:ascii="Helvetica" w:hAnsi="Helvetica" w:cs="Helvetica"/>
          <w:color w:val="333333"/>
          <w:shd w:val="clear" w:color="auto" w:fill="FFFFFF"/>
        </w:rPr>
      </w:pPr>
    </w:p>
    <w:p w:rsidR="000E2AC2" w:rsidRDefault="00356657" w:rsidP="000E2AC2">
      <w:pPr>
        <w:pStyle w:val="NoSpacing"/>
      </w:pPr>
      <w:r>
        <w:rPr>
          <w:noProof/>
        </w:rPr>
        <w:drawing>
          <wp:inline distT="0" distB="0" distL="0" distR="0">
            <wp:extent cx="5731510" cy="3396168"/>
            <wp:effectExtent l="19050" t="0" r="2540" b="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srcRect/>
                    <a:stretch>
                      <a:fillRect/>
                    </a:stretch>
                  </pic:blipFill>
                  <pic:spPr bwMode="auto">
                    <a:xfrm>
                      <a:off x="0" y="0"/>
                      <a:ext cx="5731510" cy="3396168"/>
                    </a:xfrm>
                    <a:prstGeom prst="rect">
                      <a:avLst/>
                    </a:prstGeom>
                    <a:noFill/>
                    <a:ln w="9525">
                      <a:noFill/>
                      <a:miter lim="800000"/>
                      <a:headEnd/>
                      <a:tailEnd/>
                    </a:ln>
                  </pic:spPr>
                </pic:pic>
              </a:graphicData>
            </a:graphic>
          </wp:inline>
        </w:drawing>
      </w:r>
    </w:p>
    <w:p w:rsidR="00467744" w:rsidRDefault="004956C5" w:rsidP="000E2AC2">
      <w:pPr>
        <w:pStyle w:val="NoSpacing"/>
      </w:pPr>
      <w:proofErr w:type="gramStart"/>
      <w:r w:rsidRPr="00467744">
        <w:rPr>
          <w:rFonts w:ascii="Helvetica" w:hAnsi="Helvetica" w:cs="Helvetica"/>
          <w:b/>
          <w:bCs/>
        </w:rPr>
        <w:t>javax.ws.rs.ext.ExceptionMapper</w:t>
      </w:r>
      <w:r w:rsidRPr="00467744">
        <w:rPr>
          <w:rFonts w:ascii="Helvetica" w:hAnsi="Helvetica" w:cs="Helvetica"/>
          <w:color w:val="333333"/>
          <w:shd w:val="clear" w:color="auto" w:fill="FFFFFF"/>
        </w:rPr>
        <w:t>.</w:t>
      </w:r>
      <w:proofErr w:type="gramEnd"/>
    </w:p>
    <w:p w:rsidR="00486CA3" w:rsidRDefault="00486CA3" w:rsidP="000E2AC2">
      <w:pPr>
        <w:pStyle w:val="NoSpacing"/>
      </w:pPr>
      <w:r>
        <w:rPr>
          <w:noProof/>
        </w:rPr>
        <w:drawing>
          <wp:inline distT="0" distB="0" distL="0" distR="0">
            <wp:extent cx="5731510" cy="925137"/>
            <wp:effectExtent l="19050" t="0" r="254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srcRect/>
                    <a:stretch>
                      <a:fillRect/>
                    </a:stretch>
                  </pic:blipFill>
                  <pic:spPr bwMode="auto">
                    <a:xfrm>
                      <a:off x="0" y="0"/>
                      <a:ext cx="5731510" cy="925137"/>
                    </a:xfrm>
                    <a:prstGeom prst="rect">
                      <a:avLst/>
                    </a:prstGeom>
                    <a:noFill/>
                    <a:ln w="9525">
                      <a:noFill/>
                      <a:miter lim="800000"/>
                      <a:headEnd/>
                      <a:tailEnd/>
                    </a:ln>
                  </pic:spPr>
                </pic:pic>
              </a:graphicData>
            </a:graphic>
          </wp:inline>
        </w:drawing>
      </w:r>
    </w:p>
    <w:p w:rsidR="009922F7" w:rsidRDefault="009922F7" w:rsidP="000E2AC2">
      <w:pPr>
        <w:pStyle w:val="NoSpacing"/>
      </w:pPr>
      <w:r>
        <w:rPr>
          <w:noProof/>
        </w:rPr>
        <w:lastRenderedPageBreak/>
        <w:drawing>
          <wp:inline distT="0" distB="0" distL="0" distR="0">
            <wp:extent cx="5731510" cy="2585644"/>
            <wp:effectExtent l="19050" t="0" r="2540" b="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srcRect/>
                    <a:stretch>
                      <a:fillRect/>
                    </a:stretch>
                  </pic:blipFill>
                  <pic:spPr bwMode="auto">
                    <a:xfrm>
                      <a:off x="0" y="0"/>
                      <a:ext cx="5731510" cy="2585644"/>
                    </a:xfrm>
                    <a:prstGeom prst="rect">
                      <a:avLst/>
                    </a:prstGeom>
                    <a:noFill/>
                    <a:ln w="9525">
                      <a:noFill/>
                      <a:miter lim="800000"/>
                      <a:headEnd/>
                      <a:tailEnd/>
                    </a:ln>
                  </pic:spPr>
                </pic:pic>
              </a:graphicData>
            </a:graphic>
          </wp:inline>
        </w:drawing>
      </w:r>
    </w:p>
    <w:p w:rsidR="00840524" w:rsidRDefault="00840524" w:rsidP="000E2AC2">
      <w:pPr>
        <w:pStyle w:val="NoSpacing"/>
      </w:pPr>
      <w:r>
        <w:rPr>
          <w:noProof/>
        </w:rPr>
        <w:drawing>
          <wp:inline distT="0" distB="0" distL="0" distR="0">
            <wp:extent cx="5731510" cy="4821747"/>
            <wp:effectExtent l="19050" t="0" r="254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srcRect/>
                    <a:stretch>
                      <a:fillRect/>
                    </a:stretch>
                  </pic:blipFill>
                  <pic:spPr bwMode="auto">
                    <a:xfrm>
                      <a:off x="0" y="0"/>
                      <a:ext cx="5731510" cy="4821747"/>
                    </a:xfrm>
                    <a:prstGeom prst="rect">
                      <a:avLst/>
                    </a:prstGeom>
                    <a:noFill/>
                    <a:ln w="9525">
                      <a:noFill/>
                      <a:miter lim="800000"/>
                      <a:headEnd/>
                      <a:tailEnd/>
                    </a:ln>
                  </pic:spPr>
                </pic:pic>
              </a:graphicData>
            </a:graphic>
          </wp:inline>
        </w:drawing>
      </w:r>
    </w:p>
    <w:p w:rsidR="00A9299B" w:rsidRDefault="00A9299B" w:rsidP="00A9299B">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Explanation</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s="Times New Roman"/>
          <w:color w:val="313131"/>
          <w:sz w:val="21"/>
          <w:szCs w:val="21"/>
        </w:rPr>
      </w:pPr>
      <w:r>
        <w:rPr>
          <w:rFonts w:ascii="Verdana" w:hAnsi="Verdana"/>
          <w:color w:val="313131"/>
          <w:sz w:val="21"/>
          <w:szCs w:val="21"/>
        </w:rPr>
        <w:t>Created an exception mapper </w:t>
      </w:r>
      <w:r>
        <w:rPr>
          <w:rFonts w:ascii="Verdana" w:hAnsi="Verdana"/>
          <w:color w:val="99CC00"/>
          <w:sz w:val="21"/>
          <w:szCs w:val="21"/>
        </w:rPr>
        <w:t>CustomerDataNotFoundExceptionMapper</w:t>
      </w:r>
      <w:r>
        <w:rPr>
          <w:rFonts w:ascii="Verdana" w:hAnsi="Verdana"/>
          <w:color w:val="313131"/>
          <w:sz w:val="21"/>
          <w:szCs w:val="21"/>
        </w:rPr>
        <w:t> for </w:t>
      </w:r>
      <w:r>
        <w:rPr>
          <w:rFonts w:ascii="Verdana" w:hAnsi="Verdana"/>
          <w:color w:val="3366FF"/>
          <w:sz w:val="21"/>
          <w:szCs w:val="21"/>
        </w:rPr>
        <w:t>CustomerDataNotFoundException </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lastRenderedPageBreak/>
        <w:t>All exception mappers should implement </w:t>
      </w:r>
      <w:r>
        <w:rPr>
          <w:rFonts w:ascii="Verdana" w:hAnsi="Verdana"/>
          <w:color w:val="FFCC00"/>
          <w:sz w:val="21"/>
          <w:szCs w:val="21"/>
        </w:rPr>
        <w:t>ExceptionMapper</w:t>
      </w:r>
      <w:r>
        <w:rPr>
          <w:rFonts w:ascii="Verdana" w:hAnsi="Verdana"/>
          <w:color w:val="313131"/>
          <w:sz w:val="21"/>
          <w:szCs w:val="21"/>
        </w:rPr>
        <w:t> interface of type generic, for now I am going to use this exception mapper only for our exception, so I have implemented </w:t>
      </w:r>
      <w:r>
        <w:rPr>
          <w:rFonts w:ascii="Verdana" w:hAnsi="Verdana"/>
          <w:color w:val="FF9900"/>
          <w:sz w:val="21"/>
          <w:szCs w:val="21"/>
        </w:rPr>
        <w:t>ExceptionMapper</w:t>
      </w:r>
      <w:r>
        <w:rPr>
          <w:rFonts w:ascii="Verdana" w:hAnsi="Verdana"/>
          <w:color w:val="313131"/>
          <w:sz w:val="21"/>
          <w:szCs w:val="21"/>
        </w:rPr>
        <w:t>of type </w:t>
      </w:r>
      <w:r>
        <w:rPr>
          <w:rFonts w:ascii="Verdana" w:hAnsi="Verdana"/>
          <w:color w:val="3366FF"/>
          <w:sz w:val="21"/>
          <w:szCs w:val="21"/>
        </w:rPr>
        <w:t>CustomerDataNotFoundException [</w:t>
      </w:r>
      <w:r>
        <w:rPr>
          <w:rFonts w:ascii="Verdana" w:hAnsi="Verdana"/>
          <w:color w:val="000000"/>
          <w:sz w:val="21"/>
          <w:szCs w:val="21"/>
        </w:rPr>
        <w:t>check at line number 9</w:t>
      </w:r>
      <w:r>
        <w:rPr>
          <w:rFonts w:ascii="Verdana" w:hAnsi="Verdana"/>
          <w:color w:val="3366FF"/>
          <w:sz w:val="21"/>
          <w:szCs w:val="21"/>
        </w:rPr>
        <w:t>]</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We need to override the </w:t>
      </w:r>
      <w:r>
        <w:rPr>
          <w:rFonts w:ascii="Verdana" w:hAnsi="Verdana"/>
          <w:color w:val="1489CC"/>
          <w:sz w:val="21"/>
          <w:szCs w:val="21"/>
        </w:rPr>
        <w:t>toResponse</w:t>
      </w:r>
      <w:r>
        <w:rPr>
          <w:rFonts w:ascii="Verdana" w:hAnsi="Verdana"/>
          <w:color w:val="313131"/>
          <w:sz w:val="21"/>
          <w:szCs w:val="21"/>
        </w:rPr>
        <w:t> method of </w:t>
      </w:r>
      <w:r>
        <w:rPr>
          <w:rFonts w:ascii="Verdana" w:hAnsi="Verdana"/>
          <w:color w:val="FF9900"/>
          <w:sz w:val="21"/>
          <w:szCs w:val="21"/>
        </w:rPr>
        <w:t>ExceptionMapper </w:t>
      </w:r>
      <w:r>
        <w:rPr>
          <w:rFonts w:ascii="Verdana" w:hAnsi="Verdana"/>
          <w:color w:val="000000"/>
          <w:sz w:val="21"/>
          <w:szCs w:val="21"/>
        </w:rPr>
        <w:t>interface, which takes exception as an argument, in this case </w:t>
      </w:r>
      <w:r>
        <w:rPr>
          <w:rFonts w:ascii="Verdana" w:hAnsi="Verdana"/>
          <w:color w:val="3366FF"/>
          <w:sz w:val="21"/>
          <w:szCs w:val="21"/>
        </w:rPr>
        <w:t>CustomerDataNotFoundException</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I want to display my exception details as an XML, so created a simple java model ErrorProps.java and annotated with @</w:t>
      </w:r>
      <w:r>
        <w:rPr>
          <w:rFonts w:ascii="Verdana" w:hAnsi="Verdana"/>
          <w:color w:val="00CCFF"/>
          <w:sz w:val="21"/>
          <w:szCs w:val="21"/>
        </w:rPr>
        <w:t>XmlRootElement</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Now come back to mapper class toResponse method, there I am returning Response object</w:t>
      </w:r>
      <w:r>
        <w:rPr>
          <w:rFonts w:ascii="Verdana" w:hAnsi="Verdana"/>
          <w:color w:val="313131"/>
          <w:sz w:val="21"/>
          <w:szCs w:val="21"/>
        </w:rPr>
        <w:br/>
      </w:r>
    </w:p>
    <w:p w:rsidR="00A9299B" w:rsidRDefault="00A9299B" w:rsidP="00A9299B">
      <w:pPr>
        <w:pStyle w:val="NormalWeb"/>
        <w:shd w:val="clear" w:color="auto" w:fill="F9FBF6"/>
        <w:spacing w:before="60" w:beforeAutospacing="0" w:after="0" w:afterAutospacing="0" w:line="384" w:lineRule="atLeast"/>
        <w:ind w:left="75"/>
        <w:jc w:val="both"/>
        <w:rPr>
          <w:rFonts w:ascii="Verdana" w:hAnsi="Verdana"/>
          <w:color w:val="000000"/>
          <w:sz w:val="23"/>
          <w:szCs w:val="23"/>
        </w:rPr>
      </w:pPr>
      <w:r>
        <w:rPr>
          <w:rFonts w:ascii="Verdana" w:hAnsi="Verdana"/>
          <w:color w:val="CC167D"/>
          <w:sz w:val="23"/>
          <w:szCs w:val="23"/>
        </w:rPr>
        <w:t>Response</w:t>
      </w:r>
      <w:r>
        <w:rPr>
          <w:rFonts w:ascii="Verdana" w:hAnsi="Verdana"/>
          <w:color w:val="000000"/>
          <w:sz w:val="23"/>
          <w:szCs w:val="23"/>
        </w:rPr>
        <w:t>.</w:t>
      </w:r>
      <w:r>
        <w:rPr>
          <w:rFonts w:ascii="Verdana" w:hAnsi="Verdana"/>
          <w:color w:val="808080"/>
          <w:sz w:val="23"/>
          <w:szCs w:val="23"/>
        </w:rPr>
        <w:t>status</w:t>
      </w:r>
      <w:r>
        <w:rPr>
          <w:rFonts w:ascii="Verdana" w:hAnsi="Verdana"/>
          <w:color w:val="000000"/>
          <w:sz w:val="23"/>
          <w:szCs w:val="23"/>
        </w:rPr>
        <w:t>( – ) :- setting the current status</w:t>
      </w:r>
      <w:r>
        <w:rPr>
          <w:rFonts w:ascii="Verdana" w:hAnsi="Verdana"/>
          <w:color w:val="000000"/>
          <w:sz w:val="23"/>
          <w:szCs w:val="23"/>
        </w:rPr>
        <w:br/>
        <w:t>.</w:t>
      </w:r>
      <w:r>
        <w:rPr>
          <w:rFonts w:ascii="Verdana" w:hAnsi="Verdana"/>
          <w:color w:val="808080"/>
          <w:sz w:val="23"/>
          <w:szCs w:val="23"/>
        </w:rPr>
        <w:t>entity</w:t>
      </w:r>
      <w:r>
        <w:rPr>
          <w:rFonts w:ascii="Verdana" w:hAnsi="Verdana"/>
          <w:color w:val="000000"/>
          <w:sz w:val="23"/>
          <w:szCs w:val="23"/>
        </w:rPr>
        <w:t>( – ) :- passing ErrorProps class object by setting required values, here I am setting status as </w:t>
      </w:r>
      <w:r>
        <w:rPr>
          <w:rFonts w:ascii="Verdana" w:hAnsi="Verdana"/>
          <w:color w:val="993300"/>
          <w:sz w:val="23"/>
          <w:szCs w:val="23"/>
        </w:rPr>
        <w:t>404</w:t>
      </w:r>
      <w:r>
        <w:rPr>
          <w:rFonts w:ascii="Verdana" w:hAnsi="Verdana"/>
          <w:color w:val="000000"/>
          <w:sz w:val="23"/>
          <w:szCs w:val="23"/>
        </w:rPr>
        <w:t>, and our custom exception message</w:t>
      </w:r>
    </w:p>
    <w:p w:rsidR="00A9299B" w:rsidRDefault="00A9299B" w:rsidP="00A9299B">
      <w:pPr>
        <w:numPr>
          <w:ilvl w:val="0"/>
          <w:numId w:val="16"/>
        </w:numPr>
        <w:shd w:val="clear" w:color="auto" w:fill="FFFFFF"/>
        <w:spacing w:before="100" w:beforeAutospacing="1" w:after="100" w:afterAutospacing="1" w:line="384" w:lineRule="atLeast"/>
        <w:ind w:left="75"/>
        <w:rPr>
          <w:rFonts w:ascii="Verdana" w:hAnsi="Verdana"/>
          <w:color w:val="313131"/>
          <w:sz w:val="21"/>
          <w:szCs w:val="21"/>
        </w:rPr>
      </w:pPr>
      <w:r>
        <w:rPr>
          <w:rFonts w:ascii="Verdana" w:hAnsi="Verdana"/>
          <w:color w:val="313131"/>
          <w:sz w:val="21"/>
          <w:szCs w:val="21"/>
        </w:rPr>
        <w:t>Finally annotate our mapper class with @</w:t>
      </w:r>
      <w:r>
        <w:rPr>
          <w:rFonts w:ascii="Verdana" w:hAnsi="Verdana"/>
          <w:color w:val="99CC00"/>
          <w:sz w:val="21"/>
          <w:szCs w:val="21"/>
        </w:rPr>
        <w:t>Provider</w:t>
      </w:r>
      <w:r>
        <w:rPr>
          <w:rFonts w:ascii="Verdana" w:hAnsi="Verdana"/>
          <w:color w:val="313131"/>
          <w:sz w:val="21"/>
          <w:szCs w:val="21"/>
        </w:rPr>
        <w:t> annotation, so that</w:t>
      </w:r>
      <w:r>
        <w:rPr>
          <w:rFonts w:ascii="Verdana" w:hAnsi="Verdana"/>
          <w:color w:val="0000FF"/>
          <w:sz w:val="21"/>
          <w:szCs w:val="21"/>
        </w:rPr>
        <w:t> JAX-RS</w:t>
      </w:r>
      <w:r>
        <w:rPr>
          <w:rFonts w:ascii="Verdana" w:hAnsi="Verdana"/>
          <w:color w:val="313131"/>
          <w:sz w:val="21"/>
          <w:szCs w:val="21"/>
        </w:rPr>
        <w:t> will register this mapper to intercept the response when particular exception was thrown</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Go ahead and run the application and see…</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noProof/>
          <w:color w:val="38510F"/>
          <w:sz w:val="17"/>
          <w:szCs w:val="17"/>
          <w:bdr w:val="none" w:sz="0" w:space="0" w:color="auto" w:frame="1"/>
        </w:rPr>
        <w:drawing>
          <wp:inline distT="0" distB="0" distL="0" distR="0">
            <wp:extent cx="7019925" cy="2800350"/>
            <wp:effectExtent l="19050" t="0" r="9525" b="0"/>
            <wp:docPr id="58" name="Picture 38" descr="http://www.java4s.com/wp-content/uploads/2017/05/jax-rs-exceptions-in-xml.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java4s.com/wp-content/uploads/2017/05/jax-rs-exceptions-in-xml.PNG">
                      <a:hlinkClick r:id="rId73"/>
                    </pic:cNvPr>
                    <pic:cNvPicPr>
                      <a:picLocks noChangeAspect="1" noChangeArrowheads="1"/>
                    </pic:cNvPicPr>
                  </pic:nvPicPr>
                  <pic:blipFill>
                    <a:blip r:embed="rId74"/>
                    <a:srcRect/>
                    <a:stretch>
                      <a:fillRect/>
                    </a:stretch>
                  </pic:blipFill>
                  <pic:spPr bwMode="auto">
                    <a:xfrm>
                      <a:off x="0" y="0"/>
                      <a:ext cx="7019925" cy="2800350"/>
                    </a:xfrm>
                    <a:prstGeom prst="rect">
                      <a:avLst/>
                    </a:prstGeom>
                    <a:noFill/>
                    <a:ln w="9525">
                      <a:noFill/>
                      <a:miter lim="800000"/>
                      <a:headEnd/>
                      <a:tailEnd/>
                    </a:ln>
                  </pic:spPr>
                </pic:pic>
              </a:graphicData>
            </a:graphic>
          </wp:inline>
        </w:drawing>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 </w:t>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We did it </w:t>
      </w:r>
      <w:r>
        <w:rPr>
          <w:rFonts w:ascii="Verdana" w:hAnsi="Verdana"/>
          <w:noProof/>
          <w:color w:val="000000"/>
          <w:sz w:val="23"/>
          <w:szCs w:val="23"/>
        </w:rPr>
        <w:drawing>
          <wp:inline distT="0" distB="0" distL="0" distR="0">
            <wp:extent cx="142875" cy="142875"/>
            <wp:effectExtent l="19050" t="0" r="9525" b="0"/>
            <wp:docPr id="57"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pic:cNvPicPr>
                      <a:picLocks noChangeAspect="1" noChangeArrowheads="1"/>
                    </pic:cNvPicPr>
                  </pic:nvPicPr>
                  <pic:blipFill>
                    <a:blip r:embed="rId16"/>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lastRenderedPageBreak/>
        <w:t xml:space="preserve">But this is only for NullPointerException, but how about the other </w:t>
      </w:r>
      <w:proofErr w:type="gramStart"/>
      <w:r>
        <w:rPr>
          <w:rFonts w:ascii="Verdana" w:hAnsi="Verdana"/>
          <w:color w:val="000000"/>
          <w:sz w:val="23"/>
          <w:szCs w:val="23"/>
        </w:rPr>
        <w:t>exceptions ?</w:t>
      </w:r>
      <w:proofErr w:type="gramEnd"/>
      <w:r>
        <w:rPr>
          <w:rFonts w:ascii="Verdana" w:hAnsi="Verdana"/>
          <w:color w:val="000000"/>
          <w:sz w:val="23"/>
          <w:szCs w:val="23"/>
        </w:rPr>
        <w:t xml:space="preserve"> </w:t>
      </w:r>
      <w:proofErr w:type="gramStart"/>
      <w:r>
        <w:rPr>
          <w:rFonts w:ascii="Verdana" w:hAnsi="Verdana"/>
          <w:color w:val="000000"/>
          <w:sz w:val="23"/>
          <w:szCs w:val="23"/>
        </w:rPr>
        <w:t>for</w:t>
      </w:r>
      <w:proofErr w:type="gramEnd"/>
      <w:r>
        <w:rPr>
          <w:rFonts w:ascii="Verdana" w:hAnsi="Verdana"/>
          <w:color w:val="000000"/>
          <w:sz w:val="23"/>
          <w:szCs w:val="23"/>
        </w:rPr>
        <w:t xml:space="preserve"> that we need to modify the mapper. Let me do it by creating new mapper class.</w:t>
      </w:r>
    </w:p>
    <w:p w:rsidR="00A9299B" w:rsidRDefault="00A9299B" w:rsidP="00A9299B">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GenericExceptionMapper.java</w:t>
      </w:r>
    </w:p>
    <w:p w:rsidR="00EC5D0D" w:rsidRPr="00EC5D0D" w:rsidRDefault="00EC5D0D" w:rsidP="00EC5D0D">
      <w:r>
        <w:rPr>
          <w:noProof/>
        </w:rPr>
        <w:drawing>
          <wp:inline distT="0" distB="0" distL="0" distR="0">
            <wp:extent cx="5731510" cy="3816431"/>
            <wp:effectExtent l="19050" t="0" r="2540" b="0"/>
            <wp:docPr id="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5731510" cy="3816431"/>
                    </a:xfrm>
                    <a:prstGeom prst="rect">
                      <a:avLst/>
                    </a:prstGeom>
                    <a:noFill/>
                    <a:ln w="9525">
                      <a:noFill/>
                      <a:miter lim="800000"/>
                      <a:headEnd/>
                      <a:tailEnd/>
                    </a:ln>
                  </pic:spPr>
                </pic:pic>
              </a:graphicData>
            </a:graphic>
          </wp:inline>
        </w:drawing>
      </w:r>
    </w:p>
    <w:p w:rsidR="00A9299B" w:rsidRDefault="00A9299B" w:rsidP="00A9299B">
      <w:pPr>
        <w:pStyle w:val="Heading2"/>
        <w:shd w:val="clear" w:color="auto" w:fill="FFFFFF"/>
        <w:spacing w:before="255" w:after="105"/>
        <w:rPr>
          <w:rFonts w:ascii="Arial" w:hAnsi="Arial" w:cs="Arial"/>
          <w:color w:val="000000"/>
          <w:sz w:val="32"/>
          <w:szCs w:val="32"/>
        </w:rPr>
      </w:pPr>
      <w:r>
        <w:rPr>
          <w:rFonts w:ascii="Arial" w:hAnsi="Arial" w:cs="Arial"/>
          <w:color w:val="000000"/>
          <w:sz w:val="32"/>
          <w:szCs w:val="32"/>
        </w:rPr>
        <w:t xml:space="preserve">What are the </w:t>
      </w:r>
      <w:proofErr w:type="gramStart"/>
      <w:r>
        <w:rPr>
          <w:rFonts w:ascii="Arial" w:hAnsi="Arial" w:cs="Arial"/>
          <w:color w:val="000000"/>
          <w:sz w:val="32"/>
          <w:szCs w:val="32"/>
        </w:rPr>
        <w:t>changes ?</w:t>
      </w:r>
      <w:proofErr w:type="gramEnd"/>
    </w:p>
    <w:p w:rsidR="00A9299B" w:rsidRDefault="00A9299B" w:rsidP="00A9299B">
      <w:pPr>
        <w:pStyle w:val="NormalWeb"/>
        <w:shd w:val="clear" w:color="auto" w:fill="FFFFFF"/>
        <w:spacing w:before="60" w:beforeAutospacing="0" w:after="0" w:afterAutospacing="0" w:line="384" w:lineRule="atLeast"/>
        <w:jc w:val="both"/>
        <w:rPr>
          <w:rFonts w:ascii="Verdana" w:hAnsi="Verdana"/>
          <w:color w:val="000000"/>
          <w:sz w:val="23"/>
          <w:szCs w:val="23"/>
        </w:rPr>
      </w:pPr>
      <w:r>
        <w:rPr>
          <w:rFonts w:ascii="Verdana" w:hAnsi="Verdana"/>
          <w:color w:val="000000"/>
          <w:sz w:val="23"/>
          <w:szCs w:val="23"/>
        </w:rPr>
        <w:t>Implement </w:t>
      </w:r>
      <w:r>
        <w:rPr>
          <w:rFonts w:ascii="Verdana" w:hAnsi="Verdana"/>
          <w:color w:val="FF9900"/>
          <w:sz w:val="23"/>
          <w:szCs w:val="23"/>
        </w:rPr>
        <w:t>ExceptionMapper </w:t>
      </w:r>
      <w:r>
        <w:rPr>
          <w:rFonts w:ascii="Verdana" w:hAnsi="Verdana"/>
          <w:color w:val="000000"/>
          <w:sz w:val="23"/>
          <w:szCs w:val="23"/>
        </w:rPr>
        <w:t>of type </w:t>
      </w:r>
      <w:r>
        <w:rPr>
          <w:rFonts w:ascii="Verdana" w:hAnsi="Verdana"/>
          <w:color w:val="99CC00"/>
          <w:sz w:val="23"/>
          <w:szCs w:val="23"/>
        </w:rPr>
        <w:t>Throwable</w:t>
      </w:r>
      <w:r>
        <w:rPr>
          <w:rFonts w:ascii="Verdana" w:hAnsi="Verdana"/>
          <w:color w:val="000000"/>
          <w:sz w:val="23"/>
          <w:szCs w:val="23"/>
        </w:rPr>
        <w:t>, instead of our own exception. If you check the above class, at line number 13, I am checking whether the Throwable is the instance of </w:t>
      </w:r>
      <w:r>
        <w:rPr>
          <w:rFonts w:ascii="Verdana" w:hAnsi="Verdana"/>
          <w:color w:val="0000FF"/>
          <w:sz w:val="23"/>
          <w:szCs w:val="23"/>
        </w:rPr>
        <w:t>CustomerDataNotFoundException</w:t>
      </w:r>
      <w:r>
        <w:rPr>
          <w:rFonts w:ascii="Verdana" w:hAnsi="Verdana"/>
          <w:color w:val="000000"/>
          <w:sz w:val="23"/>
          <w:szCs w:val="23"/>
        </w:rPr>
        <w:t xml:space="preserve">, if </w:t>
      </w:r>
      <w:proofErr w:type="gramStart"/>
      <w:r>
        <w:rPr>
          <w:rFonts w:ascii="Verdana" w:hAnsi="Verdana"/>
          <w:color w:val="000000"/>
          <w:sz w:val="23"/>
          <w:szCs w:val="23"/>
        </w:rPr>
        <w:t>its</w:t>
      </w:r>
      <w:proofErr w:type="gramEnd"/>
      <w:r>
        <w:rPr>
          <w:rFonts w:ascii="Verdana" w:hAnsi="Verdana"/>
          <w:color w:val="000000"/>
          <w:sz w:val="23"/>
          <w:szCs w:val="23"/>
        </w:rPr>
        <w:t xml:space="preserve"> true, I will build my Response accordingly, like this you can handle any number of exceptions in a single class, you can download and play with it.</w:t>
      </w:r>
    </w:p>
    <w:p w:rsidR="00A9299B" w:rsidRDefault="00A9299B"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EF46BE" w:rsidP="000E2AC2">
      <w:pPr>
        <w:pStyle w:val="NoSpacing"/>
      </w:pPr>
    </w:p>
    <w:p w:rsidR="00EF46BE" w:rsidRDefault="00603EE1" w:rsidP="00603EE1">
      <w:pPr>
        <w:pStyle w:val="Heading1"/>
      </w:pPr>
      <w:r>
        <w:lastRenderedPageBreak/>
        <w:t>SPRING RESTFUL WebServices</w:t>
      </w:r>
    </w:p>
    <w:p w:rsidR="00603EE1" w:rsidRDefault="00C37BC5" w:rsidP="00603EE1">
      <w:r>
        <w:rPr>
          <w:noProof/>
        </w:rPr>
        <w:drawing>
          <wp:inline distT="0" distB="0" distL="0" distR="0">
            <wp:extent cx="6044662" cy="7804298"/>
            <wp:effectExtent l="19050" t="0" r="0" b="0"/>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srcRect/>
                    <a:stretch>
                      <a:fillRect/>
                    </a:stretch>
                  </pic:blipFill>
                  <pic:spPr bwMode="auto">
                    <a:xfrm>
                      <a:off x="0" y="0"/>
                      <a:ext cx="6048000" cy="7808607"/>
                    </a:xfrm>
                    <a:prstGeom prst="rect">
                      <a:avLst/>
                    </a:prstGeom>
                    <a:noFill/>
                    <a:ln w="9525">
                      <a:noFill/>
                      <a:miter lim="800000"/>
                      <a:headEnd/>
                      <a:tailEnd/>
                    </a:ln>
                  </pic:spPr>
                </pic:pic>
              </a:graphicData>
            </a:graphic>
          </wp:inline>
        </w:drawing>
      </w:r>
    </w:p>
    <w:p w:rsidR="005F4BBD" w:rsidRDefault="005F4BBD" w:rsidP="00603EE1"/>
    <w:p w:rsidR="005F4BBD" w:rsidRDefault="00A56E4C" w:rsidP="00603EE1">
      <w:r>
        <w:rPr>
          <w:noProof/>
        </w:rPr>
        <w:lastRenderedPageBreak/>
        <w:drawing>
          <wp:inline distT="0" distB="0" distL="0" distR="0">
            <wp:extent cx="6347637" cy="4105590"/>
            <wp:effectExtent l="19050" t="0" r="0" b="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srcRect/>
                    <a:stretch>
                      <a:fillRect/>
                    </a:stretch>
                  </pic:blipFill>
                  <pic:spPr bwMode="auto">
                    <a:xfrm>
                      <a:off x="0" y="0"/>
                      <a:ext cx="6350104" cy="4107186"/>
                    </a:xfrm>
                    <a:prstGeom prst="rect">
                      <a:avLst/>
                    </a:prstGeom>
                    <a:noFill/>
                    <a:ln w="9525">
                      <a:noFill/>
                      <a:miter lim="800000"/>
                      <a:headEnd/>
                      <a:tailEnd/>
                    </a:ln>
                  </pic:spPr>
                </pic:pic>
              </a:graphicData>
            </a:graphic>
          </wp:inline>
        </w:drawing>
      </w:r>
    </w:p>
    <w:p w:rsidR="00A56E4C" w:rsidRDefault="00A56E4C" w:rsidP="00603EE1">
      <w:r>
        <w:rPr>
          <w:noProof/>
        </w:rPr>
        <w:drawing>
          <wp:inline distT="0" distB="0" distL="0" distR="0">
            <wp:extent cx="6488076" cy="3675240"/>
            <wp:effectExtent l="19050" t="0" r="7974" b="0"/>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srcRect/>
                    <a:stretch>
                      <a:fillRect/>
                    </a:stretch>
                  </pic:blipFill>
                  <pic:spPr bwMode="auto">
                    <a:xfrm>
                      <a:off x="0" y="0"/>
                      <a:ext cx="6489079" cy="3675808"/>
                    </a:xfrm>
                    <a:prstGeom prst="rect">
                      <a:avLst/>
                    </a:prstGeom>
                    <a:noFill/>
                    <a:ln w="9525">
                      <a:noFill/>
                      <a:miter lim="800000"/>
                      <a:headEnd/>
                      <a:tailEnd/>
                    </a:ln>
                  </pic:spPr>
                </pic:pic>
              </a:graphicData>
            </a:graphic>
          </wp:inline>
        </w:drawing>
      </w:r>
    </w:p>
    <w:p w:rsidR="00464E2A" w:rsidRDefault="00464E2A" w:rsidP="00603EE1"/>
    <w:p w:rsidR="00464E2A" w:rsidRDefault="00464E2A" w:rsidP="00603EE1"/>
    <w:p w:rsidR="00464E2A" w:rsidRDefault="00464E2A" w:rsidP="00603EE1">
      <w:r>
        <w:rPr>
          <w:noProof/>
        </w:rPr>
        <w:lastRenderedPageBreak/>
        <w:drawing>
          <wp:inline distT="0" distB="0" distL="0" distR="0">
            <wp:extent cx="5731510" cy="1475923"/>
            <wp:effectExtent l="19050" t="0" r="254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srcRect/>
                    <a:stretch>
                      <a:fillRect/>
                    </a:stretch>
                  </pic:blipFill>
                  <pic:spPr bwMode="auto">
                    <a:xfrm>
                      <a:off x="0" y="0"/>
                      <a:ext cx="5731510" cy="1475923"/>
                    </a:xfrm>
                    <a:prstGeom prst="rect">
                      <a:avLst/>
                    </a:prstGeom>
                    <a:noFill/>
                    <a:ln w="9525">
                      <a:noFill/>
                      <a:miter lim="800000"/>
                      <a:headEnd/>
                      <a:tailEnd/>
                    </a:ln>
                  </pic:spPr>
                </pic:pic>
              </a:graphicData>
            </a:graphic>
          </wp:inline>
        </w:drawing>
      </w:r>
    </w:p>
    <w:p w:rsidR="000B6EA9" w:rsidRDefault="000B6EA9" w:rsidP="00603EE1">
      <w:r>
        <w:rPr>
          <w:noProof/>
        </w:rPr>
        <w:drawing>
          <wp:inline distT="0" distB="0" distL="0" distR="0">
            <wp:extent cx="5945815" cy="6772940"/>
            <wp:effectExtent l="19050" t="0" r="0" b="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srcRect/>
                    <a:stretch>
                      <a:fillRect/>
                    </a:stretch>
                  </pic:blipFill>
                  <pic:spPr bwMode="auto">
                    <a:xfrm>
                      <a:off x="0" y="0"/>
                      <a:ext cx="5945849" cy="6772979"/>
                    </a:xfrm>
                    <a:prstGeom prst="rect">
                      <a:avLst/>
                    </a:prstGeom>
                    <a:noFill/>
                    <a:ln w="9525">
                      <a:noFill/>
                      <a:miter lim="800000"/>
                      <a:headEnd/>
                      <a:tailEnd/>
                    </a:ln>
                  </pic:spPr>
                </pic:pic>
              </a:graphicData>
            </a:graphic>
          </wp:inline>
        </w:drawing>
      </w:r>
    </w:p>
    <w:p w:rsidR="00BC2E0B" w:rsidRDefault="00BC2E0B" w:rsidP="00603EE1"/>
    <w:p w:rsidR="00BC2E0B" w:rsidRDefault="00BC2E0B" w:rsidP="00603EE1">
      <w:r>
        <w:rPr>
          <w:noProof/>
        </w:rPr>
        <w:lastRenderedPageBreak/>
        <w:drawing>
          <wp:inline distT="0" distB="0" distL="0" distR="0">
            <wp:extent cx="5850122" cy="8325293"/>
            <wp:effectExtent l="1905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srcRect/>
                    <a:stretch>
                      <a:fillRect/>
                    </a:stretch>
                  </pic:blipFill>
                  <pic:spPr bwMode="auto">
                    <a:xfrm>
                      <a:off x="0" y="0"/>
                      <a:ext cx="5850205" cy="8325411"/>
                    </a:xfrm>
                    <a:prstGeom prst="rect">
                      <a:avLst/>
                    </a:prstGeom>
                    <a:noFill/>
                    <a:ln w="9525">
                      <a:noFill/>
                      <a:miter lim="800000"/>
                      <a:headEnd/>
                      <a:tailEnd/>
                    </a:ln>
                  </pic:spPr>
                </pic:pic>
              </a:graphicData>
            </a:graphic>
          </wp:inline>
        </w:drawing>
      </w:r>
    </w:p>
    <w:p w:rsidR="00324E91" w:rsidRDefault="00324E91" w:rsidP="00603EE1">
      <w:r>
        <w:rPr>
          <w:noProof/>
        </w:rPr>
        <w:lastRenderedPageBreak/>
        <w:drawing>
          <wp:inline distT="0" distB="0" distL="0" distR="0">
            <wp:extent cx="6158466" cy="5901070"/>
            <wp:effectExtent l="19050" t="0" r="0" b="0"/>
            <wp:docPr id="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srcRect/>
                    <a:stretch>
                      <a:fillRect/>
                    </a:stretch>
                  </pic:blipFill>
                  <pic:spPr bwMode="auto">
                    <a:xfrm>
                      <a:off x="0" y="0"/>
                      <a:ext cx="6157943" cy="5900569"/>
                    </a:xfrm>
                    <a:prstGeom prst="rect">
                      <a:avLst/>
                    </a:prstGeom>
                    <a:noFill/>
                    <a:ln w="9525">
                      <a:noFill/>
                      <a:miter lim="800000"/>
                      <a:headEnd/>
                      <a:tailEnd/>
                    </a:ln>
                  </pic:spPr>
                </pic:pic>
              </a:graphicData>
            </a:graphic>
          </wp:inline>
        </w:drawing>
      </w:r>
    </w:p>
    <w:p w:rsidR="00E8645A" w:rsidRDefault="00E8645A" w:rsidP="00E8645A">
      <w:pPr>
        <w:pStyle w:val="Heading3"/>
        <w:shd w:val="clear" w:color="auto" w:fill="FFFFFF"/>
        <w:spacing w:before="0" w:after="268"/>
        <w:rPr>
          <w:rFonts w:ascii="Arial" w:hAnsi="Arial" w:cs="Arial"/>
          <w:color w:val="000000"/>
          <w:sz w:val="40"/>
          <w:szCs w:val="40"/>
        </w:rPr>
      </w:pPr>
      <w:r>
        <w:rPr>
          <w:rFonts w:ascii="Arial" w:hAnsi="Arial" w:cs="Arial"/>
          <w:color w:val="000000"/>
          <w:sz w:val="40"/>
          <w:szCs w:val="40"/>
        </w:rPr>
        <w:t>Spring Restful web service End Points</w:t>
      </w:r>
    </w:p>
    <w:p w:rsidR="00E8645A" w:rsidRDefault="00E8645A" w:rsidP="00E8645A">
      <w:pPr>
        <w:pStyle w:val="NormalWeb"/>
        <w:shd w:val="clear" w:color="auto" w:fill="FFFFFF"/>
        <w:spacing w:before="0" w:beforeAutospacing="0" w:after="435" w:afterAutospacing="0"/>
        <w:rPr>
          <w:rFonts w:ascii="Arial" w:hAnsi="Arial" w:cs="Arial"/>
          <w:color w:val="666666"/>
          <w:sz w:val="27"/>
          <w:szCs w:val="27"/>
        </w:rPr>
      </w:pPr>
      <w:r>
        <w:rPr>
          <w:rFonts w:ascii="Arial" w:hAnsi="Arial" w:cs="Arial"/>
          <w:color w:val="666666"/>
          <w:sz w:val="27"/>
          <w:szCs w:val="27"/>
        </w:rPr>
        <w:t>We will have following rest web services end points.</w:t>
      </w:r>
    </w:p>
    <w:tbl>
      <w:tblPr>
        <w:tblW w:w="13345" w:type="dxa"/>
        <w:shd w:val="clear" w:color="auto" w:fill="FFFFFF"/>
        <w:tblCellMar>
          <w:top w:w="15" w:type="dxa"/>
          <w:left w:w="15" w:type="dxa"/>
          <w:bottom w:w="15" w:type="dxa"/>
          <w:right w:w="15" w:type="dxa"/>
        </w:tblCellMar>
        <w:tblLook w:val="04A0"/>
      </w:tblPr>
      <w:tblGrid>
        <w:gridCol w:w="952"/>
        <w:gridCol w:w="2282"/>
        <w:gridCol w:w="1885"/>
        <w:gridCol w:w="8226"/>
      </w:tblGrid>
      <w:tr w:rsidR="00E8645A" w:rsidTr="00E8645A">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SL. NO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URI</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HTTP METHOD</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aps/>
                <w:color w:val="666666"/>
                <w:sz w:val="23"/>
                <w:szCs w:val="23"/>
              </w:rPr>
            </w:pPr>
            <w:r>
              <w:rPr>
                <w:rFonts w:ascii="Arial" w:hAnsi="Arial" w:cs="Arial"/>
                <w:caps/>
                <w:color w:val="666666"/>
                <w:sz w:val="23"/>
                <w:szCs w:val="23"/>
              </w:rPr>
              <w:t>DETAILS</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lastRenderedPageBreak/>
              <w:t>1</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/rest/emp/dummy</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GET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Health Check service, to insert a dummy data in the Employees data storage</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2</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/rest/emp/{id}</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GET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get the Employee object based on the id</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3</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/rest/emps</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GET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get the list of all the Employees in the data store</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4</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/rest/emp/create</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POST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create the Employee object and store it</w:t>
            </w:r>
          </w:p>
        </w:tc>
      </w:tr>
      <w:tr w:rsidR="00E8645A" w:rsidTr="00E8645A">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5</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/rest/emp/delete/{id}</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PUT</w:t>
            </w:r>
          </w:p>
        </w:tc>
        <w:tc>
          <w:tcPr>
            <w:tcW w:w="0" w:type="auto"/>
            <w:tcBorders>
              <w:top w:val="single" w:sz="6" w:space="0" w:color="DDDDDD"/>
              <w:left w:val="single" w:sz="6" w:space="0" w:color="auto"/>
              <w:bottom w:val="single" w:sz="6" w:space="0" w:color="auto"/>
              <w:right w:val="single" w:sz="6" w:space="0" w:color="auto"/>
            </w:tcBorders>
            <w:shd w:val="clear" w:color="auto" w:fill="FFFFFF"/>
            <w:tcMar>
              <w:top w:w="167" w:type="dxa"/>
              <w:left w:w="84" w:type="dxa"/>
              <w:bottom w:w="167" w:type="dxa"/>
              <w:right w:w="84" w:type="dxa"/>
            </w:tcMar>
            <w:vAlign w:val="center"/>
            <w:hideMark/>
          </w:tcPr>
          <w:p w:rsidR="00E8645A" w:rsidRDefault="00E8645A">
            <w:pPr>
              <w:spacing w:after="670" w:line="480" w:lineRule="auto"/>
              <w:rPr>
                <w:rFonts w:ascii="Arial" w:hAnsi="Arial" w:cs="Arial"/>
                <w:color w:val="666666"/>
                <w:sz w:val="23"/>
                <w:szCs w:val="23"/>
              </w:rPr>
            </w:pPr>
            <w:r>
              <w:rPr>
                <w:rFonts w:ascii="Arial" w:hAnsi="Arial" w:cs="Arial"/>
                <w:color w:val="666666"/>
                <w:sz w:val="23"/>
                <w:szCs w:val="23"/>
              </w:rPr>
              <w:t>To delete the Employee object from the data storage based on the id</w:t>
            </w:r>
          </w:p>
        </w:tc>
      </w:tr>
    </w:tbl>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import</w:t>
      </w:r>
      <w:proofErr w:type="gramEnd"/>
      <w:r>
        <w:rPr>
          <w:rStyle w:val="pln"/>
          <w:color w:val="000000"/>
          <w:sz w:val="27"/>
          <w:szCs w:val="27"/>
        </w:rPr>
        <w:t xml:space="preserve"> org</w:t>
      </w:r>
      <w:r>
        <w:rPr>
          <w:rStyle w:val="pun"/>
          <w:color w:val="666600"/>
          <w:sz w:val="27"/>
          <w:szCs w:val="27"/>
        </w:rPr>
        <w:t>.</w:t>
      </w:r>
      <w:r>
        <w:rPr>
          <w:rStyle w:val="pln"/>
          <w:color w:val="000000"/>
          <w:sz w:val="27"/>
          <w:szCs w:val="27"/>
        </w:rPr>
        <w:t>slf4j</w:t>
      </w:r>
      <w:r>
        <w:rPr>
          <w:rStyle w:val="pun"/>
          <w:color w:val="666600"/>
          <w:sz w:val="27"/>
          <w:szCs w:val="27"/>
        </w:rPr>
        <w:t>.</w:t>
      </w:r>
      <w:r>
        <w:rPr>
          <w:rStyle w:val="typ"/>
          <w:color w:val="660066"/>
          <w:sz w:val="27"/>
          <w:szCs w:val="27"/>
        </w:rPr>
        <w:t>Logger</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import</w:t>
      </w:r>
      <w:proofErr w:type="gramEnd"/>
      <w:r>
        <w:rPr>
          <w:rStyle w:val="pln"/>
          <w:color w:val="000000"/>
          <w:sz w:val="27"/>
          <w:szCs w:val="27"/>
        </w:rPr>
        <w:t xml:space="preserve"> org</w:t>
      </w:r>
      <w:r>
        <w:rPr>
          <w:rStyle w:val="pun"/>
          <w:color w:val="666600"/>
          <w:sz w:val="27"/>
          <w:szCs w:val="27"/>
        </w:rPr>
        <w:t>.</w:t>
      </w:r>
      <w:r>
        <w:rPr>
          <w:rStyle w:val="pln"/>
          <w:color w:val="000000"/>
          <w:sz w:val="27"/>
          <w:szCs w:val="27"/>
        </w:rPr>
        <w:t>slf4j</w:t>
      </w:r>
      <w:r>
        <w:rPr>
          <w:rStyle w:val="pun"/>
          <w:color w:val="666600"/>
          <w:sz w:val="27"/>
          <w:szCs w:val="27"/>
        </w:rPr>
        <w:t>.</w:t>
      </w:r>
      <w:r>
        <w:rPr>
          <w:rStyle w:val="typ"/>
          <w:color w:val="660066"/>
          <w:sz w:val="27"/>
          <w:szCs w:val="27"/>
        </w:rPr>
        <w:t>LoggerFactory</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import</w:t>
      </w:r>
      <w:proofErr w:type="gramEnd"/>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stereotype</w:t>
      </w:r>
      <w:r>
        <w:rPr>
          <w:rStyle w:val="pun"/>
          <w:color w:val="666600"/>
          <w:sz w:val="27"/>
          <w:szCs w:val="27"/>
        </w:rPr>
        <w:t>.</w:t>
      </w:r>
      <w:r>
        <w:rPr>
          <w:rStyle w:val="typ"/>
          <w:color w:val="660066"/>
          <w:sz w:val="27"/>
          <w:szCs w:val="27"/>
        </w:rPr>
        <w:t>Controller</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import</w:t>
      </w:r>
      <w:proofErr w:type="gramEnd"/>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PathVariable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import</w:t>
      </w:r>
      <w:proofErr w:type="gramEnd"/>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RequestBody</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import</w:t>
      </w:r>
      <w:proofErr w:type="gramEnd"/>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RequestMapping</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import</w:t>
      </w:r>
      <w:proofErr w:type="gramEnd"/>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RequestMethod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lastRenderedPageBreak/>
        <w:t>import</w:t>
      </w:r>
      <w:proofErr w:type="gramEnd"/>
      <w:r>
        <w:rPr>
          <w:rStyle w:val="pln"/>
          <w:color w:val="000000"/>
          <w:sz w:val="27"/>
          <w:szCs w:val="27"/>
        </w:rPr>
        <w:t xml:space="preserve"> org</w:t>
      </w:r>
      <w:r>
        <w:rPr>
          <w:rStyle w:val="pun"/>
          <w:color w:val="666600"/>
          <w:sz w:val="27"/>
          <w:szCs w:val="27"/>
        </w:rPr>
        <w:t>.</w:t>
      </w:r>
      <w:r>
        <w:rPr>
          <w:rStyle w:val="pln"/>
          <w:color w:val="000000"/>
          <w:sz w:val="27"/>
          <w:szCs w:val="27"/>
        </w:rPr>
        <w:t>springframework</w:t>
      </w:r>
      <w:r>
        <w:rPr>
          <w:rStyle w:val="pun"/>
          <w:color w:val="666600"/>
          <w:sz w:val="27"/>
          <w:szCs w:val="27"/>
        </w:rPr>
        <w:t>.</w:t>
      </w:r>
      <w:r>
        <w:rPr>
          <w:rStyle w:val="pln"/>
          <w:color w:val="000000"/>
          <w:sz w:val="27"/>
          <w:szCs w:val="27"/>
        </w:rPr>
        <w:t>web</w:t>
      </w:r>
      <w:r>
        <w:rPr>
          <w:rStyle w:val="pun"/>
          <w:color w:val="666600"/>
          <w:sz w:val="27"/>
          <w:szCs w:val="27"/>
        </w:rPr>
        <w:t>.</w:t>
      </w:r>
      <w:r>
        <w:rPr>
          <w:rStyle w:val="pln"/>
          <w:color w:val="000000"/>
          <w:sz w:val="27"/>
          <w:szCs w:val="27"/>
        </w:rPr>
        <w:t>bind</w:t>
      </w:r>
      <w:r>
        <w:rPr>
          <w:rStyle w:val="pun"/>
          <w:color w:val="666600"/>
          <w:sz w:val="27"/>
          <w:szCs w:val="27"/>
        </w:rPr>
        <w:t>.</w:t>
      </w:r>
      <w:r>
        <w:rPr>
          <w:rStyle w:val="pln"/>
          <w:color w:val="000000"/>
          <w:sz w:val="27"/>
          <w:szCs w:val="27"/>
        </w:rPr>
        <w:t>annotation</w:t>
      </w:r>
      <w:r>
        <w:rPr>
          <w:rStyle w:val="pun"/>
          <w:color w:val="666600"/>
          <w:sz w:val="27"/>
          <w:szCs w:val="27"/>
        </w:rPr>
        <w:t>.</w:t>
      </w:r>
      <w:r>
        <w:rPr>
          <w:rStyle w:val="typ"/>
          <w:color w:val="660066"/>
          <w:sz w:val="27"/>
          <w:szCs w:val="27"/>
        </w:rPr>
        <w:t>ResponseBody</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import</w:t>
      </w:r>
      <w:proofErr w:type="gramEnd"/>
      <w:r>
        <w:rPr>
          <w:rStyle w:val="pln"/>
          <w:color w:val="000000"/>
          <w:sz w:val="27"/>
          <w:szCs w:val="27"/>
        </w:rPr>
        <w:t xml:space="preserve"> com</w:t>
      </w:r>
      <w:r>
        <w:rPr>
          <w:rStyle w:val="pun"/>
          <w:color w:val="666600"/>
          <w:sz w:val="27"/>
          <w:szCs w:val="27"/>
        </w:rPr>
        <w:t>.</w:t>
      </w:r>
      <w:r>
        <w:rPr>
          <w:rStyle w:val="pln"/>
          <w:color w:val="000000"/>
          <w:sz w:val="27"/>
          <w:szCs w:val="27"/>
        </w:rPr>
        <w:t>journaldev</w:t>
      </w:r>
      <w:r>
        <w:rPr>
          <w:rStyle w:val="pun"/>
          <w:color w:val="666600"/>
          <w:sz w:val="27"/>
          <w:szCs w:val="27"/>
        </w:rPr>
        <w:t>.</w:t>
      </w:r>
      <w:r>
        <w:rPr>
          <w:rStyle w:val="pln"/>
          <w:color w:val="000000"/>
          <w:sz w:val="27"/>
          <w:szCs w:val="27"/>
        </w:rPr>
        <w:t>spring</w:t>
      </w:r>
      <w:r>
        <w:rPr>
          <w:rStyle w:val="pun"/>
          <w:color w:val="666600"/>
          <w:sz w:val="27"/>
          <w:szCs w:val="27"/>
        </w:rPr>
        <w:t>.</w:t>
      </w:r>
      <w:r>
        <w:rPr>
          <w:rStyle w:val="pln"/>
          <w:color w:val="000000"/>
          <w:sz w:val="27"/>
          <w:szCs w:val="27"/>
        </w:rPr>
        <w:t>model</w:t>
      </w:r>
      <w:r>
        <w:rPr>
          <w:rStyle w:val="pun"/>
          <w:color w:val="666600"/>
          <w:sz w:val="27"/>
          <w:szCs w:val="27"/>
        </w:rPr>
        <w:t>.</w:t>
      </w:r>
      <w:r>
        <w:rPr>
          <w:rStyle w:val="typ"/>
          <w:color w:val="660066"/>
          <w:sz w:val="27"/>
          <w:szCs w:val="27"/>
        </w:rPr>
        <w:t>Employee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com"/>
          <w:color w:val="880000"/>
          <w:sz w:val="27"/>
          <w:szCs w:val="27"/>
        </w:rPr>
      </w:pPr>
      <w:r>
        <w:rPr>
          <w:rStyle w:val="com"/>
          <w:color w:val="8800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com"/>
          <w:color w:val="880000"/>
          <w:sz w:val="27"/>
          <w:szCs w:val="27"/>
        </w:rPr>
      </w:pPr>
      <w:r>
        <w:rPr>
          <w:rStyle w:val="com"/>
          <w:color w:val="880000"/>
          <w:sz w:val="27"/>
          <w:szCs w:val="27"/>
        </w:rPr>
        <w:t xml:space="preserve"> * Handles requests for the Employee service.</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com"/>
          <w:color w:val="880000"/>
          <w:sz w:val="27"/>
          <w:szCs w:val="27"/>
        </w:rPr>
        <w:t xml:space="preserve"> */</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lit"/>
          <w:color w:val="006666"/>
          <w:sz w:val="27"/>
          <w:szCs w:val="27"/>
        </w:rPr>
        <w:t>@Controller</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public</w:t>
      </w:r>
      <w:proofErr w:type="gramEnd"/>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color w:val="660066"/>
          <w:sz w:val="27"/>
          <w:szCs w:val="27"/>
        </w:rPr>
        <w:t>EmployeeController</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private</w:t>
      </w:r>
      <w:proofErr w:type="gramEnd"/>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final</w:t>
      </w:r>
      <w:r>
        <w:rPr>
          <w:rStyle w:val="pln"/>
          <w:color w:val="000000"/>
          <w:sz w:val="27"/>
          <w:szCs w:val="27"/>
        </w:rPr>
        <w:t xml:space="preserve"> </w:t>
      </w:r>
      <w:r>
        <w:rPr>
          <w:rStyle w:val="typ"/>
          <w:color w:val="660066"/>
          <w:sz w:val="27"/>
          <w:szCs w:val="27"/>
        </w:rPr>
        <w:t>Logger</w:t>
      </w:r>
      <w:r>
        <w:rPr>
          <w:rStyle w:val="pln"/>
          <w:color w:val="000000"/>
          <w:sz w:val="27"/>
          <w:szCs w:val="27"/>
        </w:rPr>
        <w:t xml:space="preserve"> logger </w:t>
      </w:r>
      <w:r>
        <w:rPr>
          <w:rStyle w:val="pun"/>
          <w:color w:val="666600"/>
          <w:sz w:val="27"/>
          <w:szCs w:val="27"/>
        </w:rPr>
        <w:t>=</w:t>
      </w:r>
      <w:r>
        <w:rPr>
          <w:rStyle w:val="pln"/>
          <w:color w:val="000000"/>
          <w:sz w:val="27"/>
          <w:szCs w:val="27"/>
        </w:rPr>
        <w:t xml:space="preserve"> </w:t>
      </w:r>
      <w:r>
        <w:rPr>
          <w:rStyle w:val="typ"/>
          <w:color w:val="660066"/>
          <w:sz w:val="27"/>
          <w:szCs w:val="27"/>
        </w:rPr>
        <w:t>LoggerFactory</w:t>
      </w:r>
      <w:r>
        <w:rPr>
          <w:rStyle w:val="pun"/>
          <w:color w:val="666600"/>
          <w:sz w:val="27"/>
          <w:szCs w:val="27"/>
        </w:rPr>
        <w:t>.</w:t>
      </w:r>
      <w:r>
        <w:rPr>
          <w:rStyle w:val="pln"/>
          <w:color w:val="000000"/>
          <w:sz w:val="27"/>
          <w:szCs w:val="27"/>
        </w:rPr>
        <w:t>getLogger</w:t>
      </w:r>
      <w:r>
        <w:rPr>
          <w:rStyle w:val="pun"/>
          <w:color w:val="666600"/>
          <w:sz w:val="27"/>
          <w:szCs w:val="27"/>
        </w:rPr>
        <w:t>(</w:t>
      </w:r>
      <w:r>
        <w:rPr>
          <w:rStyle w:val="typ"/>
          <w:color w:val="660066"/>
          <w:sz w:val="27"/>
          <w:szCs w:val="27"/>
        </w:rPr>
        <w:t>EmployeeController</w:t>
      </w:r>
      <w:r>
        <w:rPr>
          <w:rStyle w:val="pun"/>
          <w:color w:val="666600"/>
          <w:sz w:val="27"/>
          <w:szCs w:val="27"/>
        </w:rPr>
        <w:t>.</w:t>
      </w:r>
      <w:r>
        <w:rPr>
          <w:rStyle w:val="kwd"/>
          <w:color w:val="000088"/>
          <w:sz w:val="27"/>
          <w:szCs w:val="27"/>
        </w:rPr>
        <w:t>class</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com"/>
          <w:color w:val="880000"/>
          <w:sz w:val="27"/>
          <w:szCs w:val="27"/>
        </w:rPr>
        <w:t>//Map to store employees, ideally we should use database</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typ"/>
          <w:color w:val="660066"/>
          <w:sz w:val="27"/>
          <w:szCs w:val="27"/>
        </w:rPr>
        <w:t>Map</w:t>
      </w:r>
      <w:r>
        <w:rPr>
          <w:rStyle w:val="pun"/>
          <w:color w:val="666600"/>
          <w:sz w:val="27"/>
          <w:szCs w:val="27"/>
        </w:rPr>
        <w:t>&lt;</w:t>
      </w:r>
      <w:r>
        <w:rPr>
          <w:rStyle w:val="typ"/>
          <w:color w:val="660066"/>
          <w:sz w:val="27"/>
          <w:szCs w:val="27"/>
        </w:rPr>
        <w:t>Integer</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&gt;</w:t>
      </w:r>
      <w:r>
        <w:rPr>
          <w:rStyle w:val="pln"/>
          <w:color w:val="000000"/>
          <w:sz w:val="27"/>
          <w:szCs w:val="27"/>
        </w:rPr>
        <w:t xml:space="preserve"> empData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HashMap</w:t>
      </w:r>
      <w:r>
        <w:rPr>
          <w:rStyle w:val="pun"/>
          <w:color w:val="666600"/>
          <w:sz w:val="27"/>
          <w:szCs w:val="27"/>
        </w:rPr>
        <w:t>&lt;</w:t>
      </w:r>
      <w:r>
        <w:rPr>
          <w:rStyle w:val="typ"/>
          <w:color w:val="660066"/>
          <w:sz w:val="27"/>
          <w:szCs w:val="27"/>
        </w:rPr>
        <w:t>Integer</w:t>
      </w:r>
      <w:r>
        <w:rPr>
          <w:rStyle w:val="pun"/>
          <w:color w:val="666600"/>
          <w:sz w:val="27"/>
          <w:szCs w:val="27"/>
        </w:rPr>
        <w:t>,</w:t>
      </w:r>
      <w:r>
        <w:rPr>
          <w:rStyle w:val="pln"/>
          <w:color w:val="000000"/>
          <w:sz w:val="27"/>
          <w:szCs w:val="27"/>
        </w:rPr>
        <w:t xml:space="preserve"> </w:t>
      </w:r>
      <w:r>
        <w:rPr>
          <w:rStyle w:val="typ"/>
          <w:color w:val="660066"/>
          <w:sz w:val="27"/>
          <w:szCs w:val="27"/>
        </w:rPr>
        <w:t>Employee</w:t>
      </w:r>
      <w:proofErr w:type="gramStart"/>
      <w:r>
        <w:rPr>
          <w:rStyle w:val="pun"/>
          <w:color w:val="666600"/>
          <w:sz w:val="27"/>
          <w:szCs w:val="27"/>
        </w:rPr>
        <w:t>&gt;(</w:t>
      </w:r>
      <w:proofErr w:type="gram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lit"/>
          <w:color w:val="006666"/>
          <w:sz w:val="27"/>
          <w:szCs w:val="27"/>
        </w:rPr>
        <w:t>@RequestMapping</w:t>
      </w:r>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DUMMY_EMP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GET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public</w:t>
      </w:r>
      <w:proofErr w:type="gramEnd"/>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getDummyEmployee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"Start getDummyEmployee"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gramStart"/>
      <w:r>
        <w:rPr>
          <w:rStyle w:val="typ"/>
          <w:color w:val="660066"/>
          <w:sz w:val="27"/>
          <w:szCs w:val="27"/>
        </w:rPr>
        <w:t>Employee</w:t>
      </w:r>
      <w:r>
        <w:rPr>
          <w:rStyle w:val="pun"/>
          <w:color w:val="666600"/>
          <w:sz w:val="27"/>
          <w:szCs w:val="27"/>
        </w:rPr>
        <w:t>(</w:t>
      </w:r>
      <w:proofErr w:type="gram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emp</w:t>
      </w:r>
      <w:r>
        <w:rPr>
          <w:rStyle w:val="pun"/>
          <w:color w:val="666600"/>
          <w:sz w:val="27"/>
          <w:szCs w:val="27"/>
        </w:rPr>
        <w:t>.</w:t>
      </w:r>
      <w:r>
        <w:rPr>
          <w:rStyle w:val="pln"/>
          <w:color w:val="000000"/>
          <w:sz w:val="27"/>
          <w:szCs w:val="27"/>
        </w:rPr>
        <w:t>setId</w:t>
      </w:r>
      <w:r>
        <w:rPr>
          <w:rStyle w:val="pun"/>
          <w:color w:val="666600"/>
          <w:sz w:val="27"/>
          <w:szCs w:val="27"/>
        </w:rPr>
        <w:t>(</w:t>
      </w:r>
      <w:proofErr w:type="gramEnd"/>
      <w:r>
        <w:rPr>
          <w:rStyle w:val="lit"/>
          <w:color w:val="006666"/>
          <w:sz w:val="27"/>
          <w:szCs w:val="27"/>
        </w:rPr>
        <w:t>9999</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emp</w:t>
      </w:r>
      <w:r>
        <w:rPr>
          <w:rStyle w:val="pun"/>
          <w:color w:val="666600"/>
          <w:sz w:val="27"/>
          <w:szCs w:val="27"/>
        </w:rPr>
        <w:t>.</w:t>
      </w:r>
      <w:r>
        <w:rPr>
          <w:rStyle w:val="pln"/>
          <w:color w:val="000000"/>
          <w:sz w:val="27"/>
          <w:szCs w:val="27"/>
        </w:rPr>
        <w:t>setName</w:t>
      </w:r>
      <w:r>
        <w:rPr>
          <w:rStyle w:val="pun"/>
          <w:color w:val="666600"/>
          <w:sz w:val="27"/>
          <w:szCs w:val="27"/>
        </w:rPr>
        <w:t>(</w:t>
      </w:r>
      <w:proofErr w:type="gramEnd"/>
      <w:r>
        <w:rPr>
          <w:rStyle w:val="str"/>
          <w:color w:val="008800"/>
          <w:sz w:val="27"/>
          <w:szCs w:val="27"/>
        </w:rPr>
        <w:t>"Dummy"</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lastRenderedPageBreak/>
        <w:tab/>
      </w:r>
      <w:r>
        <w:rPr>
          <w:rStyle w:val="pln"/>
          <w:color w:val="000000"/>
          <w:sz w:val="27"/>
          <w:szCs w:val="27"/>
        </w:rPr>
        <w:tab/>
      </w:r>
      <w:proofErr w:type="gramStart"/>
      <w:r>
        <w:rPr>
          <w:rStyle w:val="pln"/>
          <w:color w:val="000000"/>
          <w:sz w:val="27"/>
          <w:szCs w:val="27"/>
        </w:rPr>
        <w:t>emp</w:t>
      </w:r>
      <w:r>
        <w:rPr>
          <w:rStyle w:val="pun"/>
          <w:color w:val="666600"/>
          <w:sz w:val="27"/>
          <w:szCs w:val="27"/>
        </w:rPr>
        <w:t>.</w:t>
      </w:r>
      <w:r>
        <w:rPr>
          <w:rStyle w:val="pln"/>
          <w:color w:val="000000"/>
          <w:sz w:val="27"/>
          <w:szCs w:val="27"/>
        </w:rPr>
        <w:t>setCreatedDate</w:t>
      </w:r>
      <w:r>
        <w:rPr>
          <w:rStyle w:val="pun"/>
          <w:color w:val="666600"/>
          <w:sz w:val="27"/>
          <w:szCs w:val="27"/>
        </w:rPr>
        <w:t>(</w:t>
      </w:r>
      <w:proofErr w:type="gramEnd"/>
      <w:r>
        <w:rPr>
          <w:rStyle w:val="kwd"/>
          <w:color w:val="000088"/>
          <w:sz w:val="27"/>
          <w:szCs w:val="27"/>
        </w:rPr>
        <w:t>new</w:t>
      </w:r>
      <w:r>
        <w:rPr>
          <w:rStyle w:val="pln"/>
          <w:color w:val="000000"/>
          <w:sz w:val="27"/>
          <w:szCs w:val="27"/>
        </w:rPr>
        <w:t xml:space="preserve"> </w:t>
      </w:r>
      <w:r>
        <w:rPr>
          <w:rStyle w:val="typ"/>
          <w:color w:val="660066"/>
          <w:sz w:val="27"/>
          <w:szCs w:val="27"/>
        </w:rPr>
        <w:t>Date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empData</w:t>
      </w:r>
      <w:r>
        <w:rPr>
          <w:rStyle w:val="pun"/>
          <w:color w:val="666600"/>
          <w:sz w:val="27"/>
          <w:szCs w:val="27"/>
        </w:rPr>
        <w:t>.</w:t>
      </w:r>
      <w:r>
        <w:rPr>
          <w:rStyle w:val="pln"/>
          <w:color w:val="000000"/>
          <w:sz w:val="27"/>
          <w:szCs w:val="27"/>
        </w:rPr>
        <w:t>put</w:t>
      </w:r>
      <w:r>
        <w:rPr>
          <w:rStyle w:val="pun"/>
          <w:color w:val="666600"/>
          <w:sz w:val="27"/>
          <w:szCs w:val="27"/>
        </w:rPr>
        <w:t>(</w:t>
      </w:r>
      <w:proofErr w:type="gramEnd"/>
      <w:r>
        <w:rPr>
          <w:rStyle w:val="lit"/>
          <w:color w:val="006666"/>
          <w:sz w:val="27"/>
          <w:szCs w:val="27"/>
        </w:rPr>
        <w:t>9999</w:t>
      </w:r>
      <w:r>
        <w:rPr>
          <w:rStyle w:val="pun"/>
          <w:color w:val="666600"/>
          <w:sz w:val="27"/>
          <w:szCs w:val="27"/>
        </w:rPr>
        <w:t>,</w:t>
      </w:r>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kwd"/>
          <w:color w:val="000088"/>
          <w:sz w:val="27"/>
          <w:szCs w:val="27"/>
        </w:rPr>
        <w:t>return</w:t>
      </w:r>
      <w:proofErr w:type="gramEnd"/>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lit"/>
          <w:color w:val="006666"/>
          <w:sz w:val="27"/>
          <w:szCs w:val="27"/>
        </w:rPr>
        <w:t>@RequestMapping</w:t>
      </w:r>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GET_EMP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GET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public</w:t>
      </w:r>
      <w:proofErr w:type="gramEnd"/>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getEmployee</w:t>
      </w:r>
      <w:r>
        <w:rPr>
          <w:rStyle w:val="pun"/>
          <w:color w:val="666600"/>
          <w:sz w:val="27"/>
          <w:szCs w:val="27"/>
        </w:rPr>
        <w:t>(</w:t>
      </w:r>
      <w:r>
        <w:rPr>
          <w:rStyle w:val="lit"/>
          <w:color w:val="006666"/>
          <w:sz w:val="27"/>
          <w:szCs w:val="27"/>
        </w:rPr>
        <w:t>@PathVariable</w:t>
      </w:r>
      <w:r>
        <w:rPr>
          <w:rStyle w:val="pun"/>
          <w:color w:val="666600"/>
          <w:sz w:val="27"/>
          <w:szCs w:val="27"/>
        </w:rPr>
        <w:t>(</w:t>
      </w:r>
      <w:r>
        <w:rPr>
          <w:rStyle w:val="str"/>
          <w:color w:val="008800"/>
          <w:sz w:val="27"/>
          <w:szCs w:val="27"/>
        </w:rPr>
        <w:t>"id"</w:t>
      </w:r>
      <w:r>
        <w:rPr>
          <w:rStyle w:val="pun"/>
          <w:color w:val="666600"/>
          <w:sz w:val="27"/>
          <w:szCs w:val="27"/>
        </w:rPr>
        <w:t>)</w:t>
      </w:r>
      <w:r>
        <w:rPr>
          <w:rStyle w:val="pln"/>
          <w:color w:val="000000"/>
          <w:sz w:val="27"/>
          <w:szCs w:val="27"/>
        </w:rPr>
        <w:t xml:space="preserve"> </w:t>
      </w:r>
      <w:r>
        <w:rPr>
          <w:rStyle w:val="kwd"/>
          <w:color w:val="000088"/>
          <w:sz w:val="27"/>
          <w:szCs w:val="27"/>
        </w:rPr>
        <w:t>int</w:t>
      </w:r>
      <w:r>
        <w:rPr>
          <w:rStyle w:val="pln"/>
          <w:color w:val="000000"/>
          <w:sz w:val="27"/>
          <w:szCs w:val="27"/>
        </w:rPr>
        <w:t xml:space="preserve"> empId</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"Start getEmployee. ID="</w:t>
      </w:r>
      <w:r>
        <w:rPr>
          <w:rStyle w:val="pun"/>
          <w:color w:val="666600"/>
          <w:sz w:val="27"/>
          <w:szCs w:val="27"/>
        </w:rPr>
        <w:t>+</w:t>
      </w:r>
      <w:r>
        <w:rPr>
          <w:rStyle w:val="pln"/>
          <w:color w:val="000000"/>
          <w:sz w:val="27"/>
          <w:szCs w:val="27"/>
        </w:rPr>
        <w:t>empId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kwd"/>
          <w:color w:val="000088"/>
          <w:sz w:val="27"/>
          <w:szCs w:val="27"/>
        </w:rPr>
        <w:t>return</w:t>
      </w:r>
      <w:proofErr w:type="gramEnd"/>
      <w:r>
        <w:rPr>
          <w:rStyle w:val="pln"/>
          <w:color w:val="000000"/>
          <w:sz w:val="27"/>
          <w:szCs w:val="27"/>
        </w:rPr>
        <w:t xml:space="preserve"> empData</w:t>
      </w:r>
      <w:r>
        <w:rPr>
          <w:rStyle w:val="pun"/>
          <w:color w:val="666600"/>
          <w:sz w:val="27"/>
          <w:szCs w:val="27"/>
        </w:rPr>
        <w:t>.</w:t>
      </w:r>
      <w:r>
        <w:rPr>
          <w:rStyle w:val="kwd"/>
          <w:color w:val="000088"/>
          <w:sz w:val="27"/>
          <w:szCs w:val="27"/>
        </w:rPr>
        <w:t>get</w:t>
      </w:r>
      <w:r>
        <w:rPr>
          <w:rStyle w:val="pun"/>
          <w:color w:val="666600"/>
          <w:sz w:val="27"/>
          <w:szCs w:val="27"/>
        </w:rPr>
        <w:t>(</w:t>
      </w:r>
      <w:r>
        <w:rPr>
          <w:rStyle w:val="pln"/>
          <w:color w:val="000000"/>
          <w:sz w:val="27"/>
          <w:szCs w:val="27"/>
        </w:rPr>
        <w:t>empId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lit"/>
          <w:color w:val="006666"/>
          <w:sz w:val="27"/>
          <w:szCs w:val="27"/>
        </w:rPr>
        <w:t>@RequestMapping</w:t>
      </w:r>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GET_ALL_EMP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GET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public</w:t>
      </w:r>
      <w:proofErr w:type="gramEnd"/>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List</w:t>
      </w:r>
      <w:r>
        <w:rPr>
          <w:rStyle w:val="pun"/>
          <w:color w:val="666600"/>
          <w:sz w:val="27"/>
          <w:szCs w:val="27"/>
        </w:rPr>
        <w:t>&lt;</w:t>
      </w:r>
      <w:r>
        <w:rPr>
          <w:rStyle w:val="typ"/>
          <w:color w:val="660066"/>
          <w:sz w:val="27"/>
          <w:szCs w:val="27"/>
        </w:rPr>
        <w:t>Employee</w:t>
      </w:r>
      <w:r>
        <w:rPr>
          <w:rStyle w:val="pun"/>
          <w:color w:val="666600"/>
          <w:sz w:val="27"/>
          <w:szCs w:val="27"/>
        </w:rPr>
        <w:t>&gt;</w:t>
      </w:r>
      <w:r>
        <w:rPr>
          <w:rStyle w:val="pln"/>
          <w:color w:val="000000"/>
          <w:sz w:val="27"/>
          <w:szCs w:val="27"/>
        </w:rPr>
        <w:t xml:space="preserve"> getAllEmployees</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"Start getAllEmployees."</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List</w:t>
      </w:r>
      <w:r>
        <w:rPr>
          <w:rStyle w:val="pun"/>
          <w:color w:val="666600"/>
          <w:sz w:val="27"/>
          <w:szCs w:val="27"/>
        </w:rPr>
        <w:t>&lt;</w:t>
      </w:r>
      <w:r>
        <w:rPr>
          <w:rStyle w:val="typ"/>
          <w:color w:val="660066"/>
          <w:sz w:val="27"/>
          <w:szCs w:val="27"/>
        </w:rPr>
        <w:t>Employee</w:t>
      </w:r>
      <w:r>
        <w:rPr>
          <w:rStyle w:val="pun"/>
          <w:color w:val="666600"/>
          <w:sz w:val="27"/>
          <w:szCs w:val="27"/>
        </w:rPr>
        <w:t>&gt;</w:t>
      </w:r>
      <w:r>
        <w:rPr>
          <w:rStyle w:val="pln"/>
          <w:color w:val="000000"/>
          <w:sz w:val="27"/>
          <w:szCs w:val="27"/>
        </w:rPr>
        <w:t xml:space="preserve"> emps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ArrayList</w:t>
      </w:r>
      <w:r>
        <w:rPr>
          <w:rStyle w:val="pun"/>
          <w:color w:val="666600"/>
          <w:sz w:val="27"/>
          <w:szCs w:val="27"/>
        </w:rPr>
        <w:t>&lt;</w:t>
      </w:r>
      <w:r>
        <w:rPr>
          <w:rStyle w:val="typ"/>
          <w:color w:val="660066"/>
          <w:sz w:val="27"/>
          <w:szCs w:val="27"/>
        </w:rPr>
        <w:t>Employee</w:t>
      </w:r>
      <w:proofErr w:type="gramStart"/>
      <w:r>
        <w:rPr>
          <w:rStyle w:val="pun"/>
          <w:color w:val="666600"/>
          <w:sz w:val="27"/>
          <w:szCs w:val="27"/>
        </w:rPr>
        <w:t>&gt;(</w:t>
      </w:r>
      <w:proofErr w:type="gram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Set</w:t>
      </w:r>
      <w:r>
        <w:rPr>
          <w:rStyle w:val="pun"/>
          <w:color w:val="666600"/>
          <w:sz w:val="27"/>
          <w:szCs w:val="27"/>
        </w:rPr>
        <w:t>&lt;</w:t>
      </w:r>
      <w:r>
        <w:rPr>
          <w:rStyle w:val="typ"/>
          <w:color w:val="660066"/>
          <w:sz w:val="27"/>
          <w:szCs w:val="27"/>
        </w:rPr>
        <w:t>Integer</w:t>
      </w:r>
      <w:r>
        <w:rPr>
          <w:rStyle w:val="pun"/>
          <w:color w:val="666600"/>
          <w:sz w:val="27"/>
          <w:szCs w:val="27"/>
        </w:rPr>
        <w:t>&gt;</w:t>
      </w:r>
      <w:r>
        <w:rPr>
          <w:rStyle w:val="pln"/>
          <w:color w:val="000000"/>
          <w:sz w:val="27"/>
          <w:szCs w:val="27"/>
        </w:rPr>
        <w:t xml:space="preserve"> empIdKeys </w:t>
      </w:r>
      <w:r>
        <w:rPr>
          <w:rStyle w:val="pun"/>
          <w:color w:val="666600"/>
          <w:sz w:val="27"/>
          <w:szCs w:val="27"/>
        </w:rPr>
        <w:t>=</w:t>
      </w:r>
      <w:r>
        <w:rPr>
          <w:rStyle w:val="pln"/>
          <w:color w:val="000000"/>
          <w:sz w:val="27"/>
          <w:szCs w:val="27"/>
        </w:rPr>
        <w:t xml:space="preserve"> </w:t>
      </w:r>
      <w:proofErr w:type="gramStart"/>
      <w:r>
        <w:rPr>
          <w:rStyle w:val="pln"/>
          <w:color w:val="000000"/>
          <w:sz w:val="27"/>
          <w:szCs w:val="27"/>
        </w:rPr>
        <w:t>empData</w:t>
      </w:r>
      <w:r>
        <w:rPr>
          <w:rStyle w:val="pun"/>
          <w:color w:val="666600"/>
          <w:sz w:val="27"/>
          <w:szCs w:val="27"/>
        </w:rPr>
        <w:t>.</w:t>
      </w:r>
      <w:r>
        <w:rPr>
          <w:rStyle w:val="pln"/>
          <w:color w:val="000000"/>
          <w:sz w:val="27"/>
          <w:szCs w:val="27"/>
        </w:rPr>
        <w:t>keySet</w:t>
      </w:r>
      <w:r>
        <w:rPr>
          <w:rStyle w:val="pun"/>
          <w:color w:val="666600"/>
          <w:sz w:val="27"/>
          <w:szCs w:val="27"/>
        </w:rPr>
        <w:t>(</w:t>
      </w:r>
      <w:proofErr w:type="gramEnd"/>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kwd"/>
          <w:color w:val="000088"/>
          <w:sz w:val="27"/>
          <w:szCs w:val="27"/>
        </w:rPr>
        <w:t>for</w:t>
      </w:r>
      <w:r>
        <w:rPr>
          <w:rStyle w:val="pun"/>
          <w:color w:val="666600"/>
          <w:sz w:val="27"/>
          <w:szCs w:val="27"/>
        </w:rPr>
        <w:t>(</w:t>
      </w:r>
      <w:proofErr w:type="gramEnd"/>
      <w:r>
        <w:rPr>
          <w:rStyle w:val="typ"/>
          <w:color w:val="660066"/>
          <w:sz w:val="27"/>
          <w:szCs w:val="27"/>
        </w:rPr>
        <w:t>Integer</w:t>
      </w:r>
      <w:r>
        <w:rPr>
          <w:rStyle w:val="pln"/>
          <w:color w:val="000000"/>
          <w:sz w:val="27"/>
          <w:szCs w:val="27"/>
        </w:rPr>
        <w:t xml:space="preserve"> i </w:t>
      </w:r>
      <w:r>
        <w:rPr>
          <w:rStyle w:val="pun"/>
          <w:color w:val="666600"/>
          <w:sz w:val="27"/>
          <w:szCs w:val="27"/>
        </w:rPr>
        <w:t>:</w:t>
      </w:r>
      <w:r>
        <w:rPr>
          <w:rStyle w:val="pln"/>
          <w:color w:val="000000"/>
          <w:sz w:val="27"/>
          <w:szCs w:val="27"/>
        </w:rPr>
        <w:t xml:space="preserve"> empIdKeys</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ln"/>
          <w:color w:val="000000"/>
          <w:sz w:val="27"/>
          <w:szCs w:val="27"/>
        </w:rPr>
        <w:tab/>
      </w:r>
      <w:proofErr w:type="gramStart"/>
      <w:r>
        <w:rPr>
          <w:rStyle w:val="pln"/>
          <w:color w:val="000000"/>
          <w:sz w:val="27"/>
          <w:szCs w:val="27"/>
        </w:rPr>
        <w:t>emps</w:t>
      </w:r>
      <w:r>
        <w:rPr>
          <w:rStyle w:val="pun"/>
          <w:color w:val="666600"/>
          <w:sz w:val="27"/>
          <w:szCs w:val="27"/>
        </w:rPr>
        <w:t>.</w:t>
      </w:r>
      <w:r>
        <w:rPr>
          <w:rStyle w:val="pln"/>
          <w:color w:val="000000"/>
          <w:sz w:val="27"/>
          <w:szCs w:val="27"/>
        </w:rPr>
        <w:t>add</w:t>
      </w:r>
      <w:r>
        <w:rPr>
          <w:rStyle w:val="pun"/>
          <w:color w:val="666600"/>
          <w:sz w:val="27"/>
          <w:szCs w:val="27"/>
        </w:rPr>
        <w:t>(</w:t>
      </w:r>
      <w:proofErr w:type="gramEnd"/>
      <w:r>
        <w:rPr>
          <w:rStyle w:val="pln"/>
          <w:color w:val="000000"/>
          <w:sz w:val="27"/>
          <w:szCs w:val="27"/>
        </w:rPr>
        <w:t>empData</w:t>
      </w:r>
      <w:r>
        <w:rPr>
          <w:rStyle w:val="pun"/>
          <w:color w:val="666600"/>
          <w:sz w:val="27"/>
          <w:szCs w:val="27"/>
        </w:rPr>
        <w:t>.</w:t>
      </w:r>
      <w:r>
        <w:rPr>
          <w:rStyle w:val="kwd"/>
          <w:color w:val="000088"/>
          <w:sz w:val="27"/>
          <w:szCs w:val="27"/>
        </w:rPr>
        <w:t>get</w:t>
      </w:r>
      <w:r>
        <w:rPr>
          <w:rStyle w:val="pun"/>
          <w:color w:val="666600"/>
          <w:sz w:val="27"/>
          <w:szCs w:val="27"/>
        </w:rPr>
        <w:t>(</w:t>
      </w:r>
      <w:r>
        <w:rPr>
          <w:rStyle w:val="pln"/>
          <w:color w:val="000000"/>
          <w:sz w:val="27"/>
          <w:szCs w:val="27"/>
        </w:rPr>
        <w:t>i</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lastRenderedPageBreak/>
        <w:tab/>
      </w:r>
      <w:r>
        <w:rPr>
          <w:rStyle w:val="pln"/>
          <w:color w:val="000000"/>
          <w:sz w:val="27"/>
          <w:szCs w:val="27"/>
        </w:rPr>
        <w:tab/>
      </w:r>
      <w:proofErr w:type="gramStart"/>
      <w:r>
        <w:rPr>
          <w:rStyle w:val="kwd"/>
          <w:color w:val="000088"/>
          <w:sz w:val="27"/>
          <w:szCs w:val="27"/>
        </w:rPr>
        <w:t>return</w:t>
      </w:r>
      <w:proofErr w:type="gramEnd"/>
      <w:r>
        <w:rPr>
          <w:rStyle w:val="pln"/>
          <w:color w:val="000000"/>
          <w:sz w:val="27"/>
          <w:szCs w:val="27"/>
        </w:rPr>
        <w:t xml:space="preserve"> emps</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lit"/>
          <w:color w:val="006666"/>
          <w:sz w:val="27"/>
          <w:szCs w:val="27"/>
        </w:rPr>
        <w:t>@RequestMapping</w:t>
      </w:r>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CREATE_EMP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POST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public</w:t>
      </w:r>
      <w:proofErr w:type="gramEnd"/>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createEmployee</w:t>
      </w:r>
      <w:r>
        <w:rPr>
          <w:rStyle w:val="pun"/>
          <w:color w:val="666600"/>
          <w:sz w:val="27"/>
          <w:szCs w:val="27"/>
        </w:rPr>
        <w:t>(</w:t>
      </w:r>
      <w:r>
        <w:rPr>
          <w:rStyle w:val="lit"/>
          <w:color w:val="006666"/>
          <w:sz w:val="27"/>
          <w:szCs w:val="27"/>
        </w:rPr>
        <w:t>@RequestBody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emp</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"Start createEmployee."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emp</w:t>
      </w:r>
      <w:r>
        <w:rPr>
          <w:rStyle w:val="pun"/>
          <w:color w:val="666600"/>
          <w:sz w:val="27"/>
          <w:szCs w:val="27"/>
        </w:rPr>
        <w:t>.</w:t>
      </w:r>
      <w:r>
        <w:rPr>
          <w:rStyle w:val="pln"/>
          <w:color w:val="000000"/>
          <w:sz w:val="27"/>
          <w:szCs w:val="27"/>
        </w:rPr>
        <w:t>setCreatedDate</w:t>
      </w:r>
      <w:r>
        <w:rPr>
          <w:rStyle w:val="pun"/>
          <w:color w:val="666600"/>
          <w:sz w:val="27"/>
          <w:szCs w:val="27"/>
        </w:rPr>
        <w:t>(</w:t>
      </w:r>
      <w:proofErr w:type="gramEnd"/>
      <w:r>
        <w:rPr>
          <w:rStyle w:val="kwd"/>
          <w:color w:val="000088"/>
          <w:sz w:val="27"/>
          <w:szCs w:val="27"/>
        </w:rPr>
        <w:t>new</w:t>
      </w:r>
      <w:r>
        <w:rPr>
          <w:rStyle w:val="pln"/>
          <w:color w:val="000000"/>
          <w:sz w:val="27"/>
          <w:szCs w:val="27"/>
        </w:rPr>
        <w:t xml:space="preserve"> </w:t>
      </w:r>
      <w:r>
        <w:rPr>
          <w:rStyle w:val="typ"/>
          <w:color w:val="660066"/>
          <w:sz w:val="27"/>
          <w:szCs w:val="27"/>
        </w:rPr>
        <w:t>Date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empData</w:t>
      </w:r>
      <w:r>
        <w:rPr>
          <w:rStyle w:val="pun"/>
          <w:color w:val="666600"/>
          <w:sz w:val="27"/>
          <w:szCs w:val="27"/>
        </w:rPr>
        <w:t>.</w:t>
      </w:r>
      <w:r>
        <w:rPr>
          <w:rStyle w:val="pln"/>
          <w:color w:val="000000"/>
          <w:sz w:val="27"/>
          <w:szCs w:val="27"/>
        </w:rPr>
        <w:t>put</w:t>
      </w:r>
      <w:r>
        <w:rPr>
          <w:rStyle w:val="pun"/>
          <w:color w:val="666600"/>
          <w:sz w:val="27"/>
          <w:szCs w:val="27"/>
        </w:rPr>
        <w:t>(</w:t>
      </w:r>
      <w:proofErr w:type="gramEnd"/>
      <w:r>
        <w:rPr>
          <w:rStyle w:val="pln"/>
          <w:color w:val="000000"/>
          <w:sz w:val="27"/>
          <w:szCs w:val="27"/>
        </w:rPr>
        <w:t>emp</w:t>
      </w:r>
      <w:r>
        <w:rPr>
          <w:rStyle w:val="pun"/>
          <w:color w:val="666600"/>
          <w:sz w:val="27"/>
          <w:szCs w:val="27"/>
        </w:rPr>
        <w:t>.</w:t>
      </w:r>
      <w:r>
        <w:rPr>
          <w:rStyle w:val="pln"/>
          <w:color w:val="000000"/>
          <w:sz w:val="27"/>
          <w:szCs w:val="27"/>
        </w:rPr>
        <w:t>getId</w:t>
      </w:r>
      <w:r>
        <w:rPr>
          <w:rStyle w:val="pun"/>
          <w:color w:val="666600"/>
          <w:sz w:val="27"/>
          <w:szCs w:val="27"/>
        </w:rPr>
        <w:t>(),</w:t>
      </w:r>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kwd"/>
          <w:color w:val="000088"/>
          <w:sz w:val="27"/>
          <w:szCs w:val="27"/>
        </w:rPr>
        <w:t>return</w:t>
      </w:r>
      <w:proofErr w:type="gramEnd"/>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lit"/>
          <w:color w:val="006666"/>
          <w:sz w:val="27"/>
          <w:szCs w:val="27"/>
        </w:rPr>
        <w:t>@RequestMapping</w:t>
      </w:r>
      <w:r>
        <w:rPr>
          <w:rStyle w:val="pun"/>
          <w:color w:val="666600"/>
          <w:sz w:val="27"/>
          <w:szCs w:val="27"/>
        </w:rPr>
        <w:t>(</w:t>
      </w:r>
      <w:proofErr w:type="gramEnd"/>
      <w:r>
        <w:rPr>
          <w:rStyle w:val="pln"/>
          <w:color w:val="000000"/>
          <w:sz w:val="27"/>
          <w:szCs w:val="27"/>
        </w:rPr>
        <w:t xml:space="preserve">value </w:t>
      </w:r>
      <w:r>
        <w:rPr>
          <w:rStyle w:val="pun"/>
          <w:color w:val="666600"/>
          <w:sz w:val="27"/>
          <w:szCs w:val="27"/>
        </w:rPr>
        <w:t>=</w:t>
      </w:r>
      <w:r>
        <w:rPr>
          <w:rStyle w:val="pln"/>
          <w:color w:val="000000"/>
          <w:sz w:val="27"/>
          <w:szCs w:val="27"/>
        </w:rPr>
        <w:t xml:space="preserve"> </w:t>
      </w:r>
      <w:r>
        <w:rPr>
          <w:rStyle w:val="typ"/>
          <w:color w:val="660066"/>
          <w:sz w:val="27"/>
          <w:szCs w:val="27"/>
        </w:rPr>
        <w:t>EmpRestURIConstants</w:t>
      </w:r>
      <w:r>
        <w:rPr>
          <w:rStyle w:val="pun"/>
          <w:color w:val="666600"/>
          <w:sz w:val="27"/>
          <w:szCs w:val="27"/>
        </w:rPr>
        <w:t>.</w:t>
      </w:r>
      <w:r>
        <w:rPr>
          <w:rStyle w:val="pln"/>
          <w:color w:val="000000"/>
          <w:sz w:val="27"/>
          <w:szCs w:val="27"/>
        </w:rPr>
        <w:t>DELETE_EMP</w:t>
      </w:r>
      <w:r>
        <w:rPr>
          <w:rStyle w:val="pun"/>
          <w:color w:val="666600"/>
          <w:sz w:val="27"/>
          <w:szCs w:val="27"/>
        </w:rPr>
        <w:t>,</w:t>
      </w:r>
      <w:r>
        <w:rPr>
          <w:rStyle w:val="pln"/>
          <w:color w:val="000000"/>
          <w:sz w:val="27"/>
          <w:szCs w:val="27"/>
        </w:rPr>
        <w:t xml:space="preserve"> method </w:t>
      </w:r>
      <w:r>
        <w:rPr>
          <w:rStyle w:val="pun"/>
          <w:color w:val="666600"/>
          <w:sz w:val="27"/>
          <w:szCs w:val="27"/>
        </w:rPr>
        <w:t>=</w:t>
      </w:r>
      <w:r>
        <w:rPr>
          <w:rStyle w:val="pln"/>
          <w:color w:val="000000"/>
          <w:sz w:val="27"/>
          <w:szCs w:val="27"/>
        </w:rPr>
        <w:t xml:space="preserve"> </w:t>
      </w:r>
      <w:r>
        <w:rPr>
          <w:rStyle w:val="typ"/>
          <w:color w:val="660066"/>
          <w:sz w:val="27"/>
          <w:szCs w:val="27"/>
        </w:rPr>
        <w:t>RequestMethod</w:t>
      </w:r>
      <w:r>
        <w:rPr>
          <w:rStyle w:val="pun"/>
          <w:color w:val="666600"/>
          <w:sz w:val="27"/>
          <w:szCs w:val="27"/>
        </w:rPr>
        <w:t>.</w:t>
      </w:r>
      <w:r>
        <w:rPr>
          <w:rStyle w:val="pln"/>
          <w:color w:val="000000"/>
          <w:sz w:val="27"/>
          <w:szCs w:val="27"/>
        </w:rPr>
        <w:t>PUT</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public</w:t>
      </w:r>
      <w:proofErr w:type="gramEnd"/>
      <w:r>
        <w:rPr>
          <w:rStyle w:val="pln"/>
          <w:color w:val="000000"/>
          <w:sz w:val="27"/>
          <w:szCs w:val="27"/>
        </w:rPr>
        <w:t xml:space="preserve"> </w:t>
      </w:r>
      <w:r>
        <w:rPr>
          <w:rStyle w:val="lit"/>
          <w:color w:val="006666"/>
          <w:sz w:val="27"/>
          <w:szCs w:val="27"/>
        </w:rPr>
        <w:t>@ResponseBody</w:t>
      </w:r>
      <w:r>
        <w:rPr>
          <w:rStyle w:val="pln"/>
          <w:color w:val="000000"/>
          <w:sz w:val="27"/>
          <w:szCs w:val="27"/>
        </w:rPr>
        <w:t xml:space="preserve"> </w:t>
      </w:r>
      <w:r>
        <w:rPr>
          <w:rStyle w:val="typ"/>
          <w:color w:val="660066"/>
          <w:sz w:val="27"/>
          <w:szCs w:val="27"/>
        </w:rPr>
        <w:t>Employee</w:t>
      </w:r>
      <w:r>
        <w:rPr>
          <w:rStyle w:val="pln"/>
          <w:color w:val="000000"/>
          <w:sz w:val="27"/>
          <w:szCs w:val="27"/>
        </w:rPr>
        <w:t xml:space="preserve"> deleteEmployee</w:t>
      </w:r>
      <w:r>
        <w:rPr>
          <w:rStyle w:val="pun"/>
          <w:color w:val="666600"/>
          <w:sz w:val="27"/>
          <w:szCs w:val="27"/>
        </w:rPr>
        <w:t>(</w:t>
      </w:r>
      <w:r>
        <w:rPr>
          <w:rStyle w:val="lit"/>
          <w:color w:val="006666"/>
          <w:sz w:val="27"/>
          <w:szCs w:val="27"/>
        </w:rPr>
        <w:t>@PathVariable</w:t>
      </w:r>
      <w:r>
        <w:rPr>
          <w:rStyle w:val="pun"/>
          <w:color w:val="666600"/>
          <w:sz w:val="27"/>
          <w:szCs w:val="27"/>
        </w:rPr>
        <w:t>(</w:t>
      </w:r>
      <w:r>
        <w:rPr>
          <w:rStyle w:val="str"/>
          <w:color w:val="008800"/>
          <w:sz w:val="27"/>
          <w:szCs w:val="27"/>
        </w:rPr>
        <w:t>"id"</w:t>
      </w:r>
      <w:r>
        <w:rPr>
          <w:rStyle w:val="pun"/>
          <w:color w:val="666600"/>
          <w:sz w:val="27"/>
          <w:szCs w:val="27"/>
        </w:rPr>
        <w:t>)</w:t>
      </w:r>
      <w:r>
        <w:rPr>
          <w:rStyle w:val="pln"/>
          <w:color w:val="000000"/>
          <w:sz w:val="27"/>
          <w:szCs w:val="27"/>
        </w:rPr>
        <w:t xml:space="preserve"> </w:t>
      </w:r>
      <w:r>
        <w:rPr>
          <w:rStyle w:val="kwd"/>
          <w:color w:val="000088"/>
          <w:sz w:val="27"/>
          <w:szCs w:val="27"/>
        </w:rPr>
        <w:t>int</w:t>
      </w:r>
      <w:r>
        <w:rPr>
          <w:rStyle w:val="pln"/>
          <w:color w:val="000000"/>
          <w:sz w:val="27"/>
          <w:szCs w:val="27"/>
        </w:rPr>
        <w:t xml:space="preserve"> empId</w:t>
      </w:r>
      <w:r>
        <w:rPr>
          <w:rStyle w:val="pun"/>
          <w:color w:val="666600"/>
          <w:sz w:val="27"/>
          <w:szCs w:val="27"/>
        </w:rPr>
        <w:t>)</w:t>
      </w:r>
      <w:r>
        <w:rPr>
          <w:rStyle w:val="pln"/>
          <w:color w:val="000000"/>
          <w:sz w:val="27"/>
          <w:szCs w:val="27"/>
        </w:rPr>
        <w:t xml:space="preserve"> </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logger</w:t>
      </w:r>
      <w:r>
        <w:rPr>
          <w:rStyle w:val="pun"/>
          <w:color w:val="666600"/>
          <w:sz w:val="27"/>
          <w:szCs w:val="27"/>
        </w:rPr>
        <w:t>.</w:t>
      </w:r>
      <w:r>
        <w:rPr>
          <w:rStyle w:val="pln"/>
          <w:color w:val="000000"/>
          <w:sz w:val="27"/>
          <w:szCs w:val="27"/>
        </w:rPr>
        <w:t>info</w:t>
      </w:r>
      <w:r>
        <w:rPr>
          <w:rStyle w:val="pun"/>
          <w:color w:val="666600"/>
          <w:sz w:val="27"/>
          <w:szCs w:val="27"/>
        </w:rPr>
        <w:t>(</w:t>
      </w:r>
      <w:proofErr w:type="gramEnd"/>
      <w:r>
        <w:rPr>
          <w:rStyle w:val="str"/>
          <w:color w:val="008800"/>
          <w:sz w:val="27"/>
          <w:szCs w:val="27"/>
        </w:rPr>
        <w:t>"Start deleteEmployee."</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w:t>
      </w:r>
      <w:proofErr w:type="gramStart"/>
      <w:r>
        <w:rPr>
          <w:rStyle w:val="pln"/>
          <w:color w:val="000000"/>
          <w:sz w:val="27"/>
          <w:szCs w:val="27"/>
        </w:rPr>
        <w:t>empData</w:t>
      </w:r>
      <w:r>
        <w:rPr>
          <w:rStyle w:val="pun"/>
          <w:color w:val="666600"/>
          <w:sz w:val="27"/>
          <w:szCs w:val="27"/>
        </w:rPr>
        <w:t>.</w:t>
      </w:r>
      <w:r>
        <w:rPr>
          <w:rStyle w:val="kwd"/>
          <w:color w:val="000088"/>
          <w:sz w:val="27"/>
          <w:szCs w:val="27"/>
        </w:rPr>
        <w:t>get</w:t>
      </w:r>
      <w:r>
        <w:rPr>
          <w:rStyle w:val="pun"/>
          <w:color w:val="666600"/>
          <w:sz w:val="27"/>
          <w:szCs w:val="27"/>
        </w:rPr>
        <w:t>(</w:t>
      </w:r>
      <w:proofErr w:type="gramEnd"/>
      <w:r>
        <w:rPr>
          <w:rStyle w:val="pln"/>
          <w:color w:val="000000"/>
          <w:sz w:val="27"/>
          <w:szCs w:val="27"/>
        </w:rPr>
        <w:t>empId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empData</w:t>
      </w:r>
      <w:r>
        <w:rPr>
          <w:rStyle w:val="pun"/>
          <w:color w:val="666600"/>
          <w:sz w:val="27"/>
          <w:szCs w:val="27"/>
        </w:rPr>
        <w:t>.</w:t>
      </w:r>
      <w:r>
        <w:rPr>
          <w:rStyle w:val="pln"/>
          <w:color w:val="000000"/>
          <w:sz w:val="27"/>
          <w:szCs w:val="27"/>
        </w:rPr>
        <w:t>remove</w:t>
      </w:r>
      <w:r>
        <w:rPr>
          <w:rStyle w:val="pun"/>
          <w:color w:val="666600"/>
          <w:sz w:val="27"/>
          <w:szCs w:val="27"/>
        </w:rPr>
        <w:t>(</w:t>
      </w:r>
      <w:proofErr w:type="gramEnd"/>
      <w:r>
        <w:rPr>
          <w:rStyle w:val="pln"/>
          <w:color w:val="000000"/>
          <w:sz w:val="27"/>
          <w:szCs w:val="27"/>
        </w:rPr>
        <w:t>empId</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kwd"/>
          <w:color w:val="000088"/>
          <w:sz w:val="27"/>
          <w:szCs w:val="27"/>
        </w:rPr>
        <w:t>return</w:t>
      </w:r>
      <w:proofErr w:type="gramEnd"/>
      <w:r>
        <w:rPr>
          <w:rStyle w:val="pln"/>
          <w:color w:val="000000"/>
          <w:sz w:val="27"/>
          <w:szCs w:val="27"/>
        </w:rPr>
        <w:t xml:space="preserve"> emp</w:t>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515F1A" w:rsidRDefault="00515F1A" w:rsidP="00515F1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color w:val="666666"/>
          <w:sz w:val="27"/>
          <w:szCs w:val="27"/>
        </w:rPr>
      </w:pPr>
      <w:r>
        <w:rPr>
          <w:rStyle w:val="pun"/>
          <w:color w:val="666600"/>
          <w:sz w:val="27"/>
          <w:szCs w:val="27"/>
        </w:rPr>
        <w:t>}</w:t>
      </w:r>
    </w:p>
    <w:p w:rsidR="00E8645A" w:rsidRDefault="00E8645A" w:rsidP="00603EE1"/>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lastRenderedPageBreak/>
        <w:t>import</w:t>
      </w:r>
      <w:proofErr w:type="gramEnd"/>
      <w:r>
        <w:rPr>
          <w:rStyle w:val="pln"/>
          <w:color w:val="000000"/>
          <w:sz w:val="27"/>
          <w:szCs w:val="27"/>
        </w:rPr>
        <w:t xml:space="preserve"> com</w:t>
      </w:r>
      <w:r>
        <w:rPr>
          <w:rStyle w:val="pun"/>
          <w:color w:val="666600"/>
          <w:sz w:val="27"/>
          <w:szCs w:val="27"/>
        </w:rPr>
        <w:t>.</w:t>
      </w:r>
      <w:r>
        <w:rPr>
          <w:rStyle w:val="pln"/>
          <w:color w:val="000000"/>
          <w:sz w:val="27"/>
          <w:szCs w:val="27"/>
        </w:rPr>
        <w:t>journaldev</w:t>
      </w:r>
      <w:r>
        <w:rPr>
          <w:rStyle w:val="pun"/>
          <w:color w:val="666600"/>
          <w:sz w:val="27"/>
          <w:szCs w:val="27"/>
        </w:rPr>
        <w:t>.</w:t>
      </w:r>
      <w:r>
        <w:rPr>
          <w:rStyle w:val="pln"/>
          <w:color w:val="000000"/>
          <w:sz w:val="27"/>
          <w:szCs w:val="27"/>
        </w:rPr>
        <w:t>spring</w:t>
      </w:r>
      <w:r>
        <w:rPr>
          <w:rStyle w:val="pun"/>
          <w:color w:val="666600"/>
          <w:sz w:val="27"/>
          <w:szCs w:val="27"/>
        </w:rPr>
        <w:t>.</w:t>
      </w:r>
      <w:r>
        <w:rPr>
          <w:rStyle w:val="pln"/>
          <w:color w:val="000000"/>
          <w:sz w:val="27"/>
          <w:szCs w:val="27"/>
        </w:rPr>
        <w:t>controller</w:t>
      </w:r>
      <w:r>
        <w:rPr>
          <w:rStyle w:val="pun"/>
          <w:color w:val="666600"/>
          <w:sz w:val="27"/>
          <w:szCs w:val="27"/>
        </w:rPr>
        <w:t>.</w:t>
      </w:r>
      <w:r>
        <w:rPr>
          <w:rStyle w:val="typ"/>
          <w:color w:val="660066"/>
          <w:sz w:val="27"/>
          <w:szCs w:val="27"/>
        </w:rPr>
        <w:t>EmpRestURIConstants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import</w:t>
      </w:r>
      <w:proofErr w:type="gramEnd"/>
      <w:r>
        <w:rPr>
          <w:rStyle w:val="pln"/>
          <w:color w:val="000000"/>
          <w:sz w:val="27"/>
          <w:szCs w:val="27"/>
        </w:rPr>
        <w:t xml:space="preserve"> com</w:t>
      </w:r>
      <w:r>
        <w:rPr>
          <w:rStyle w:val="pun"/>
          <w:color w:val="666600"/>
          <w:sz w:val="27"/>
          <w:szCs w:val="27"/>
        </w:rPr>
        <w:t>.</w:t>
      </w:r>
      <w:r>
        <w:rPr>
          <w:rStyle w:val="pln"/>
          <w:color w:val="000000"/>
          <w:sz w:val="27"/>
          <w:szCs w:val="27"/>
        </w:rPr>
        <w:t>journaldev</w:t>
      </w:r>
      <w:r>
        <w:rPr>
          <w:rStyle w:val="pun"/>
          <w:color w:val="666600"/>
          <w:sz w:val="27"/>
          <w:szCs w:val="27"/>
        </w:rPr>
        <w:t>.</w:t>
      </w:r>
      <w:r>
        <w:rPr>
          <w:rStyle w:val="pln"/>
          <w:color w:val="000000"/>
          <w:sz w:val="27"/>
          <w:szCs w:val="27"/>
        </w:rPr>
        <w:t>spring</w:t>
      </w:r>
      <w:r>
        <w:rPr>
          <w:rStyle w:val="pun"/>
          <w:color w:val="666600"/>
          <w:sz w:val="27"/>
          <w:szCs w:val="27"/>
        </w:rPr>
        <w:t>.</w:t>
      </w:r>
      <w:r>
        <w:rPr>
          <w:rStyle w:val="pln"/>
          <w:color w:val="000000"/>
          <w:sz w:val="27"/>
          <w:szCs w:val="27"/>
        </w:rPr>
        <w:t>model</w:t>
      </w:r>
      <w:r>
        <w:rPr>
          <w:rStyle w:val="pun"/>
          <w:color w:val="666600"/>
          <w:sz w:val="27"/>
          <w:szCs w:val="27"/>
        </w:rPr>
        <w:t>.</w:t>
      </w:r>
      <w:r>
        <w:rPr>
          <w:rStyle w:val="typ"/>
          <w:color w:val="660066"/>
          <w:sz w:val="27"/>
          <w:szCs w:val="27"/>
        </w:rPr>
        <w:t>Employee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roofErr w:type="gramStart"/>
      <w:r>
        <w:rPr>
          <w:rStyle w:val="kwd"/>
          <w:color w:val="000088"/>
          <w:sz w:val="27"/>
          <w:szCs w:val="27"/>
        </w:rPr>
        <w:t>public</w:t>
      </w:r>
      <w:proofErr w:type="gramEnd"/>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color w:val="660066"/>
          <w:sz w:val="27"/>
          <w:szCs w:val="27"/>
        </w:rPr>
        <w:t>TestSpringRestExample</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public</w:t>
      </w:r>
      <w:proofErr w:type="gramEnd"/>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final</w:t>
      </w:r>
      <w:r>
        <w:rPr>
          <w:rStyle w:val="pln"/>
          <w:color w:val="000000"/>
          <w:sz w:val="27"/>
          <w:szCs w:val="27"/>
        </w:rPr>
        <w:t xml:space="preserve"> </w:t>
      </w:r>
      <w:r>
        <w:rPr>
          <w:rStyle w:val="typ"/>
          <w:color w:val="660066"/>
          <w:sz w:val="27"/>
          <w:szCs w:val="27"/>
        </w:rPr>
        <w:t>String</w:t>
      </w:r>
      <w:r>
        <w:rPr>
          <w:rStyle w:val="pln"/>
          <w:color w:val="000000"/>
          <w:sz w:val="27"/>
          <w:szCs w:val="27"/>
        </w:rPr>
        <w:t xml:space="preserve"> SERVER_URI </w:t>
      </w:r>
      <w:r>
        <w:rPr>
          <w:rStyle w:val="pun"/>
          <w:color w:val="666600"/>
          <w:sz w:val="27"/>
          <w:szCs w:val="27"/>
        </w:rPr>
        <w:t>=</w:t>
      </w:r>
      <w:r>
        <w:rPr>
          <w:rStyle w:val="pln"/>
          <w:color w:val="000000"/>
          <w:sz w:val="27"/>
          <w:szCs w:val="27"/>
        </w:rPr>
        <w:t xml:space="preserve"> </w:t>
      </w:r>
      <w:r>
        <w:rPr>
          <w:rStyle w:val="str"/>
          <w:color w:val="008800"/>
          <w:sz w:val="27"/>
          <w:szCs w:val="27"/>
        </w:rPr>
        <w:t>"http://localhost:9090/SpringRestExample"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public</w:t>
      </w:r>
      <w:proofErr w:type="gramEnd"/>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main</w:t>
      </w:r>
      <w:r>
        <w:rPr>
          <w:rStyle w:val="pun"/>
          <w:color w:val="666600"/>
          <w:sz w:val="27"/>
          <w:szCs w:val="27"/>
        </w:rPr>
        <w:t>(</w:t>
      </w:r>
      <w:r>
        <w:rPr>
          <w:rStyle w:val="typ"/>
          <w:color w:val="660066"/>
          <w:sz w:val="27"/>
          <w:szCs w:val="27"/>
        </w:rPr>
        <w:t>String</w:t>
      </w:r>
      <w:r>
        <w:rPr>
          <w:rStyle w:val="pln"/>
          <w:color w:val="000000"/>
          <w:sz w:val="27"/>
          <w:szCs w:val="27"/>
        </w:rPr>
        <w:t xml:space="preserve"> args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testGetDummyEmployee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proofErr w:type="gramEnd"/>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testCreateEmployee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proofErr w:type="gramEnd"/>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testGetEmployee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proofErr w:type="gramEnd"/>
      <w:r>
        <w:rPr>
          <w:rStyle w:val="str"/>
          <w:color w:val="008800"/>
          <w:sz w:val="27"/>
          <w:szCs w:val="27"/>
        </w:rPr>
        <w:t>"*****"</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testGetAllEmployee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private</w:t>
      </w:r>
      <w:proofErr w:type="gramEnd"/>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testGetAllEmployee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RestTemplate</w:t>
      </w:r>
      <w:r>
        <w:rPr>
          <w:rStyle w:val="pln"/>
          <w:color w:val="000000"/>
          <w:sz w:val="27"/>
          <w:szCs w:val="27"/>
        </w:rPr>
        <w:t xml:space="preserve"> restTemplate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gramStart"/>
      <w:r>
        <w:rPr>
          <w:rStyle w:val="typ"/>
          <w:color w:val="660066"/>
          <w:sz w:val="27"/>
          <w:szCs w:val="27"/>
        </w:rPr>
        <w:t>RestTemplate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com"/>
          <w:color w:val="880000"/>
          <w:sz w:val="27"/>
          <w:szCs w:val="27"/>
        </w:rPr>
        <w:t>//we can't get List&lt;Employee&gt; because JSON convertor doesn't know the type of</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com"/>
          <w:color w:val="880000"/>
          <w:sz w:val="27"/>
          <w:szCs w:val="27"/>
        </w:rPr>
        <w:t>//object in the list and hence convert it to default JSON object type LinkedHashMap</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lastRenderedPageBreak/>
        <w:tab/>
      </w:r>
      <w:r>
        <w:rPr>
          <w:rStyle w:val="pln"/>
          <w:color w:val="000000"/>
          <w:sz w:val="27"/>
          <w:szCs w:val="27"/>
        </w:rPr>
        <w:tab/>
      </w:r>
      <w:r>
        <w:rPr>
          <w:rStyle w:val="typ"/>
          <w:color w:val="660066"/>
          <w:sz w:val="27"/>
          <w:szCs w:val="27"/>
        </w:rPr>
        <w:t>List</w:t>
      </w:r>
      <w:r>
        <w:rPr>
          <w:rStyle w:val="pun"/>
          <w:color w:val="666600"/>
          <w:sz w:val="27"/>
          <w:szCs w:val="27"/>
        </w:rPr>
        <w:t>&lt;</w:t>
      </w:r>
      <w:r>
        <w:rPr>
          <w:rStyle w:val="typ"/>
          <w:color w:val="660066"/>
          <w:sz w:val="27"/>
          <w:szCs w:val="27"/>
        </w:rPr>
        <w:t>LinkedHashMap</w:t>
      </w:r>
      <w:r>
        <w:rPr>
          <w:rStyle w:val="pun"/>
          <w:color w:val="666600"/>
          <w:sz w:val="27"/>
          <w:szCs w:val="27"/>
        </w:rPr>
        <w:t>&gt;</w:t>
      </w:r>
      <w:r>
        <w:rPr>
          <w:rStyle w:val="pln"/>
          <w:color w:val="000000"/>
          <w:sz w:val="27"/>
          <w:szCs w:val="27"/>
        </w:rPr>
        <w:t xml:space="preserve"> emps </w:t>
      </w:r>
      <w:r>
        <w:rPr>
          <w:rStyle w:val="pun"/>
          <w:color w:val="666600"/>
          <w:sz w:val="27"/>
          <w:szCs w:val="27"/>
        </w:rPr>
        <w:t>=</w:t>
      </w:r>
      <w:r>
        <w:rPr>
          <w:rStyle w:val="pln"/>
          <w:color w:val="000000"/>
          <w:sz w:val="27"/>
          <w:szCs w:val="27"/>
        </w:rPr>
        <w:t xml:space="preserve"> </w:t>
      </w:r>
      <w:proofErr w:type="gramStart"/>
      <w:r>
        <w:rPr>
          <w:rStyle w:val="pln"/>
          <w:color w:val="000000"/>
          <w:sz w:val="27"/>
          <w:szCs w:val="27"/>
        </w:rPr>
        <w:t>restTemplate</w:t>
      </w:r>
      <w:r>
        <w:rPr>
          <w:rStyle w:val="pun"/>
          <w:color w:val="666600"/>
          <w:sz w:val="27"/>
          <w:szCs w:val="27"/>
        </w:rPr>
        <w:t>.</w:t>
      </w:r>
      <w:r>
        <w:rPr>
          <w:rStyle w:val="pln"/>
          <w:color w:val="000000"/>
          <w:sz w:val="27"/>
          <w:szCs w:val="27"/>
        </w:rPr>
        <w:t>getForObject</w:t>
      </w:r>
      <w:r>
        <w:rPr>
          <w:rStyle w:val="pun"/>
          <w:color w:val="666600"/>
          <w:sz w:val="27"/>
          <w:szCs w:val="27"/>
        </w:rPr>
        <w:t>(</w:t>
      </w:r>
      <w:proofErr w:type="gramEnd"/>
      <w:r>
        <w:rPr>
          <w:rStyle w:val="pln"/>
          <w:color w:val="000000"/>
          <w:sz w:val="27"/>
          <w:szCs w:val="27"/>
        </w:rPr>
        <w:t>SERVER_URI</w:t>
      </w:r>
      <w:r>
        <w:rPr>
          <w:rStyle w:val="pun"/>
          <w:color w:val="666600"/>
          <w:sz w:val="27"/>
          <w:szCs w:val="27"/>
        </w:rPr>
        <w:t>+</w:t>
      </w:r>
      <w:r>
        <w:rPr>
          <w:rStyle w:val="typ"/>
          <w:color w:val="660066"/>
          <w:sz w:val="27"/>
          <w:szCs w:val="27"/>
        </w:rPr>
        <w:t>EmpRestURIConstants</w:t>
      </w:r>
      <w:r>
        <w:rPr>
          <w:rStyle w:val="pun"/>
          <w:color w:val="666600"/>
          <w:sz w:val="27"/>
          <w:szCs w:val="27"/>
        </w:rPr>
        <w:t>.</w:t>
      </w:r>
      <w:r>
        <w:rPr>
          <w:rStyle w:val="pln"/>
          <w:color w:val="000000"/>
          <w:sz w:val="27"/>
          <w:szCs w:val="27"/>
        </w:rPr>
        <w:t>GET_ALL_EMP</w:t>
      </w:r>
      <w:r>
        <w:rPr>
          <w:rStyle w:val="pun"/>
          <w:color w:val="666600"/>
          <w:sz w:val="27"/>
          <w:szCs w:val="27"/>
        </w:rPr>
        <w:t>,</w:t>
      </w:r>
      <w:r>
        <w:rPr>
          <w:rStyle w:val="pln"/>
          <w:color w:val="000000"/>
          <w:sz w:val="27"/>
          <w:szCs w:val="27"/>
        </w:rPr>
        <w:t xml:space="preserve"> </w:t>
      </w:r>
      <w:r>
        <w:rPr>
          <w:rStyle w:val="typ"/>
          <w:color w:val="660066"/>
          <w:sz w:val="27"/>
          <w:szCs w:val="27"/>
        </w:rPr>
        <w:t>List</w:t>
      </w:r>
      <w:r>
        <w:rPr>
          <w:rStyle w:val="pun"/>
          <w:color w:val="666600"/>
          <w:sz w:val="27"/>
          <w:szCs w:val="27"/>
        </w:rPr>
        <w:t>.</w:t>
      </w:r>
      <w:r>
        <w:rPr>
          <w:rStyle w:val="kwd"/>
          <w:color w:val="000088"/>
          <w:sz w:val="27"/>
          <w:szCs w:val="27"/>
        </w:rPr>
        <w:t>class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proofErr w:type="gramEnd"/>
      <w:r>
        <w:rPr>
          <w:rStyle w:val="pln"/>
          <w:color w:val="000000"/>
          <w:sz w:val="27"/>
          <w:szCs w:val="27"/>
        </w:rPr>
        <w:t>emps</w:t>
      </w:r>
      <w:r>
        <w:rPr>
          <w:rStyle w:val="pun"/>
          <w:color w:val="666600"/>
          <w:sz w:val="27"/>
          <w:szCs w:val="27"/>
        </w:rPr>
        <w:t>.</w:t>
      </w:r>
      <w:r>
        <w:rPr>
          <w:rStyle w:val="pln"/>
          <w:color w:val="000000"/>
          <w:sz w:val="27"/>
          <w:szCs w:val="27"/>
        </w:rPr>
        <w:t>size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kwd"/>
          <w:color w:val="000088"/>
          <w:sz w:val="27"/>
          <w:szCs w:val="27"/>
        </w:rPr>
        <w:t>for</w:t>
      </w:r>
      <w:r>
        <w:rPr>
          <w:rStyle w:val="pun"/>
          <w:color w:val="666600"/>
          <w:sz w:val="27"/>
          <w:szCs w:val="27"/>
        </w:rPr>
        <w:t>(</w:t>
      </w:r>
      <w:proofErr w:type="gramEnd"/>
      <w:r>
        <w:rPr>
          <w:rStyle w:val="typ"/>
          <w:color w:val="660066"/>
          <w:sz w:val="27"/>
          <w:szCs w:val="27"/>
        </w:rPr>
        <w:t>LinkedHashMap</w:t>
      </w:r>
      <w:r>
        <w:rPr>
          <w:rStyle w:val="pln"/>
          <w:color w:val="000000"/>
          <w:sz w:val="27"/>
          <w:szCs w:val="27"/>
        </w:rPr>
        <w:t xml:space="preserve"> map </w:t>
      </w:r>
      <w:r>
        <w:rPr>
          <w:rStyle w:val="pun"/>
          <w:color w:val="666600"/>
          <w:sz w:val="27"/>
          <w:szCs w:val="27"/>
        </w:rPr>
        <w:t>:</w:t>
      </w:r>
      <w:r>
        <w:rPr>
          <w:rStyle w:val="pln"/>
          <w:color w:val="000000"/>
          <w:sz w:val="27"/>
          <w:szCs w:val="27"/>
        </w:rPr>
        <w:t xml:space="preserve"> emps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ln"/>
          <w:color w:val="000000"/>
          <w:sz w:val="27"/>
          <w:szCs w:val="27"/>
        </w:rPr>
        <w:tab/>
      </w:r>
      <w:proofErr w:type="gram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proofErr w:type="gramEnd"/>
      <w:r>
        <w:rPr>
          <w:rStyle w:val="str"/>
          <w:color w:val="008800"/>
          <w:sz w:val="27"/>
          <w:szCs w:val="27"/>
        </w:rPr>
        <w:t>"ID="</w:t>
      </w:r>
      <w:r>
        <w:rPr>
          <w:rStyle w:val="pun"/>
          <w:color w:val="666600"/>
          <w:sz w:val="27"/>
          <w:szCs w:val="27"/>
        </w:rPr>
        <w:t>+</w:t>
      </w:r>
      <w:r>
        <w:rPr>
          <w:rStyle w:val="pln"/>
          <w:color w:val="000000"/>
          <w:sz w:val="27"/>
          <w:szCs w:val="27"/>
        </w:rPr>
        <w:t>map</w:t>
      </w:r>
      <w:r>
        <w:rPr>
          <w:rStyle w:val="pun"/>
          <w:color w:val="666600"/>
          <w:sz w:val="27"/>
          <w:szCs w:val="27"/>
        </w:rPr>
        <w:t>.</w:t>
      </w:r>
      <w:r>
        <w:rPr>
          <w:rStyle w:val="kwd"/>
          <w:color w:val="000088"/>
          <w:sz w:val="27"/>
          <w:szCs w:val="27"/>
        </w:rPr>
        <w:t>get</w:t>
      </w:r>
      <w:r>
        <w:rPr>
          <w:rStyle w:val="pun"/>
          <w:color w:val="666600"/>
          <w:sz w:val="27"/>
          <w:szCs w:val="27"/>
        </w:rPr>
        <w:t>(</w:t>
      </w:r>
      <w:r>
        <w:rPr>
          <w:rStyle w:val="str"/>
          <w:color w:val="008800"/>
          <w:sz w:val="27"/>
          <w:szCs w:val="27"/>
        </w:rPr>
        <w:t>"id"</w:t>
      </w:r>
      <w:r>
        <w:rPr>
          <w:rStyle w:val="pun"/>
          <w:color w:val="666600"/>
          <w:sz w:val="27"/>
          <w:szCs w:val="27"/>
        </w:rPr>
        <w:t>)+</w:t>
      </w:r>
      <w:r>
        <w:rPr>
          <w:rStyle w:val="str"/>
          <w:color w:val="008800"/>
          <w:sz w:val="27"/>
          <w:szCs w:val="27"/>
        </w:rPr>
        <w:t>",Name="</w:t>
      </w:r>
      <w:r>
        <w:rPr>
          <w:rStyle w:val="pun"/>
          <w:color w:val="666600"/>
          <w:sz w:val="27"/>
          <w:szCs w:val="27"/>
        </w:rPr>
        <w:t>+</w:t>
      </w:r>
      <w:r>
        <w:rPr>
          <w:rStyle w:val="pln"/>
          <w:color w:val="000000"/>
          <w:sz w:val="27"/>
          <w:szCs w:val="27"/>
        </w:rPr>
        <w:t>map</w:t>
      </w:r>
      <w:r>
        <w:rPr>
          <w:rStyle w:val="pun"/>
          <w:color w:val="666600"/>
          <w:sz w:val="27"/>
          <w:szCs w:val="27"/>
        </w:rPr>
        <w:t>.</w:t>
      </w:r>
      <w:r>
        <w:rPr>
          <w:rStyle w:val="kwd"/>
          <w:color w:val="000088"/>
          <w:sz w:val="27"/>
          <w:szCs w:val="27"/>
        </w:rPr>
        <w:t>get</w:t>
      </w:r>
      <w:r>
        <w:rPr>
          <w:rStyle w:val="pun"/>
          <w:color w:val="666600"/>
          <w:sz w:val="27"/>
          <w:szCs w:val="27"/>
        </w:rPr>
        <w:t>(</w:t>
      </w:r>
      <w:r>
        <w:rPr>
          <w:rStyle w:val="str"/>
          <w:color w:val="008800"/>
          <w:sz w:val="27"/>
          <w:szCs w:val="27"/>
        </w:rPr>
        <w:t>"name"</w:t>
      </w:r>
      <w:r>
        <w:rPr>
          <w:rStyle w:val="pun"/>
          <w:color w:val="666600"/>
          <w:sz w:val="27"/>
          <w:szCs w:val="27"/>
        </w:rPr>
        <w:t>)+</w:t>
      </w:r>
      <w:r>
        <w:rPr>
          <w:rStyle w:val="str"/>
          <w:color w:val="008800"/>
          <w:sz w:val="27"/>
          <w:szCs w:val="27"/>
        </w:rPr>
        <w:t>",CreatedDate="</w:t>
      </w:r>
      <w:r>
        <w:rPr>
          <w:rStyle w:val="pun"/>
          <w:color w:val="666600"/>
          <w:sz w:val="27"/>
          <w:szCs w:val="27"/>
        </w:rPr>
        <w:t>+</w:t>
      </w:r>
      <w:r>
        <w:rPr>
          <w:rStyle w:val="pln"/>
          <w:color w:val="000000"/>
          <w:sz w:val="27"/>
          <w:szCs w:val="27"/>
        </w:rPr>
        <w:t>map</w:t>
      </w:r>
      <w:r>
        <w:rPr>
          <w:rStyle w:val="pun"/>
          <w:color w:val="666600"/>
          <w:sz w:val="27"/>
          <w:szCs w:val="27"/>
        </w:rPr>
        <w:t>.</w:t>
      </w:r>
      <w:r>
        <w:rPr>
          <w:rStyle w:val="kwd"/>
          <w:color w:val="000088"/>
          <w:sz w:val="27"/>
          <w:szCs w:val="27"/>
        </w:rPr>
        <w:t>get</w:t>
      </w:r>
      <w:r>
        <w:rPr>
          <w:rStyle w:val="pun"/>
          <w:color w:val="666600"/>
          <w:sz w:val="27"/>
          <w:szCs w:val="27"/>
        </w:rPr>
        <w:t>(</w:t>
      </w:r>
      <w:r>
        <w:rPr>
          <w:rStyle w:val="str"/>
          <w:color w:val="008800"/>
          <w:sz w:val="27"/>
          <w:szCs w:val="27"/>
        </w:rPr>
        <w:t>"createdDate"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private</w:t>
      </w:r>
      <w:proofErr w:type="gramEnd"/>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testCreateEmployee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RestTemplate</w:t>
      </w:r>
      <w:r>
        <w:rPr>
          <w:rStyle w:val="pln"/>
          <w:color w:val="000000"/>
          <w:sz w:val="27"/>
          <w:szCs w:val="27"/>
        </w:rPr>
        <w:t xml:space="preserve"> restTemplate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gramStart"/>
      <w:r>
        <w:rPr>
          <w:rStyle w:val="typ"/>
          <w:color w:val="660066"/>
          <w:sz w:val="27"/>
          <w:szCs w:val="27"/>
        </w:rPr>
        <w:t>RestTemplate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gramStart"/>
      <w:r>
        <w:rPr>
          <w:rStyle w:val="typ"/>
          <w:color w:val="660066"/>
          <w:sz w:val="27"/>
          <w:szCs w:val="27"/>
        </w:rPr>
        <w:t>Employee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emp</w:t>
      </w:r>
      <w:r>
        <w:rPr>
          <w:rStyle w:val="pun"/>
          <w:color w:val="666600"/>
          <w:sz w:val="27"/>
          <w:szCs w:val="27"/>
        </w:rPr>
        <w:t>.</w:t>
      </w:r>
      <w:r>
        <w:rPr>
          <w:rStyle w:val="pln"/>
          <w:color w:val="000000"/>
          <w:sz w:val="27"/>
          <w:szCs w:val="27"/>
        </w:rPr>
        <w:t>setId</w:t>
      </w:r>
      <w:r>
        <w:rPr>
          <w:rStyle w:val="pun"/>
          <w:color w:val="666600"/>
          <w:sz w:val="27"/>
          <w:szCs w:val="27"/>
        </w:rPr>
        <w:t>(</w:t>
      </w:r>
      <w:proofErr w:type="gramEnd"/>
      <w:r>
        <w:rPr>
          <w:rStyle w:val="lit"/>
          <w:color w:val="006666"/>
          <w:sz w:val="27"/>
          <w:szCs w:val="27"/>
        </w:rPr>
        <w:t>1</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setName</w:t>
      </w:r>
      <w:r>
        <w:rPr>
          <w:rStyle w:val="pun"/>
          <w:color w:val="666600"/>
          <w:sz w:val="27"/>
          <w:szCs w:val="27"/>
        </w:rPr>
        <w:t>(</w:t>
      </w:r>
      <w:r>
        <w:rPr>
          <w:rStyle w:val="str"/>
          <w:color w:val="008800"/>
          <w:sz w:val="27"/>
          <w:szCs w:val="27"/>
        </w:rPr>
        <w:t>"Pankaj Kumar"</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response </w:t>
      </w:r>
      <w:r>
        <w:rPr>
          <w:rStyle w:val="pun"/>
          <w:color w:val="666600"/>
          <w:sz w:val="27"/>
          <w:szCs w:val="27"/>
        </w:rPr>
        <w:t>=</w:t>
      </w:r>
      <w:r>
        <w:rPr>
          <w:rStyle w:val="pln"/>
          <w:color w:val="000000"/>
          <w:sz w:val="27"/>
          <w:szCs w:val="27"/>
        </w:rPr>
        <w:t xml:space="preserve"> </w:t>
      </w:r>
      <w:proofErr w:type="gramStart"/>
      <w:r>
        <w:rPr>
          <w:rStyle w:val="pln"/>
          <w:color w:val="000000"/>
          <w:sz w:val="27"/>
          <w:szCs w:val="27"/>
        </w:rPr>
        <w:t>restTemplate</w:t>
      </w:r>
      <w:r>
        <w:rPr>
          <w:rStyle w:val="pun"/>
          <w:color w:val="666600"/>
          <w:sz w:val="27"/>
          <w:szCs w:val="27"/>
        </w:rPr>
        <w:t>.</w:t>
      </w:r>
      <w:r>
        <w:rPr>
          <w:rStyle w:val="pln"/>
          <w:color w:val="000000"/>
          <w:sz w:val="27"/>
          <w:szCs w:val="27"/>
        </w:rPr>
        <w:t>postForObject</w:t>
      </w:r>
      <w:r>
        <w:rPr>
          <w:rStyle w:val="pun"/>
          <w:color w:val="666600"/>
          <w:sz w:val="27"/>
          <w:szCs w:val="27"/>
        </w:rPr>
        <w:t>(</w:t>
      </w:r>
      <w:proofErr w:type="gramEnd"/>
      <w:r>
        <w:rPr>
          <w:rStyle w:val="pln"/>
          <w:color w:val="000000"/>
          <w:sz w:val="27"/>
          <w:szCs w:val="27"/>
        </w:rPr>
        <w:t>SERVER_URI</w:t>
      </w:r>
      <w:r>
        <w:rPr>
          <w:rStyle w:val="pun"/>
          <w:color w:val="666600"/>
          <w:sz w:val="27"/>
          <w:szCs w:val="27"/>
        </w:rPr>
        <w:t>+</w:t>
      </w:r>
      <w:r>
        <w:rPr>
          <w:rStyle w:val="typ"/>
          <w:color w:val="660066"/>
          <w:sz w:val="27"/>
          <w:szCs w:val="27"/>
        </w:rPr>
        <w:t>EmpRestURIConstants</w:t>
      </w:r>
      <w:r>
        <w:rPr>
          <w:rStyle w:val="pun"/>
          <w:color w:val="666600"/>
          <w:sz w:val="27"/>
          <w:szCs w:val="27"/>
        </w:rPr>
        <w:t>.</w:t>
      </w:r>
      <w:r>
        <w:rPr>
          <w:rStyle w:val="pln"/>
          <w:color w:val="000000"/>
          <w:sz w:val="27"/>
          <w:szCs w:val="27"/>
        </w:rPr>
        <w:t>CREATE_EMP</w:t>
      </w:r>
      <w:r>
        <w:rPr>
          <w:rStyle w:val="pun"/>
          <w:color w:val="666600"/>
          <w:sz w:val="27"/>
          <w:szCs w:val="27"/>
        </w:rPr>
        <w:t>,</w:t>
      </w:r>
      <w:r>
        <w:rPr>
          <w:rStyle w:val="pln"/>
          <w:color w:val="000000"/>
          <w:sz w:val="27"/>
          <w:szCs w:val="27"/>
        </w:rPr>
        <w:t xml:space="preserve"> emp</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w:t>
      </w:r>
      <w:r>
        <w:rPr>
          <w:rStyle w:val="kwd"/>
          <w:color w:val="000088"/>
          <w:sz w:val="27"/>
          <w:szCs w:val="27"/>
        </w:rPr>
        <w:t>class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printEmpData</w:t>
      </w:r>
      <w:r>
        <w:rPr>
          <w:rStyle w:val="pun"/>
          <w:color w:val="666600"/>
          <w:sz w:val="27"/>
          <w:szCs w:val="27"/>
        </w:rPr>
        <w:t>(</w:t>
      </w:r>
      <w:proofErr w:type="gramEnd"/>
      <w:r>
        <w:rPr>
          <w:rStyle w:val="pln"/>
          <w:color w:val="000000"/>
          <w:sz w:val="27"/>
          <w:szCs w:val="27"/>
        </w:rPr>
        <w:t>response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private</w:t>
      </w:r>
      <w:proofErr w:type="gramEnd"/>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testGetEmployee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RestTemplate</w:t>
      </w:r>
      <w:r>
        <w:rPr>
          <w:rStyle w:val="pln"/>
          <w:color w:val="000000"/>
          <w:sz w:val="27"/>
          <w:szCs w:val="27"/>
        </w:rPr>
        <w:t xml:space="preserve"> restTemplate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gramStart"/>
      <w:r>
        <w:rPr>
          <w:rStyle w:val="typ"/>
          <w:color w:val="660066"/>
          <w:sz w:val="27"/>
          <w:szCs w:val="27"/>
        </w:rPr>
        <w:t>RestTemplate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w:t>
      </w:r>
      <w:proofErr w:type="gramStart"/>
      <w:r>
        <w:rPr>
          <w:rStyle w:val="pln"/>
          <w:color w:val="000000"/>
          <w:sz w:val="27"/>
          <w:szCs w:val="27"/>
        </w:rPr>
        <w:t>restTemplate</w:t>
      </w:r>
      <w:r>
        <w:rPr>
          <w:rStyle w:val="pun"/>
          <w:color w:val="666600"/>
          <w:sz w:val="27"/>
          <w:szCs w:val="27"/>
        </w:rPr>
        <w:t>.</w:t>
      </w:r>
      <w:r>
        <w:rPr>
          <w:rStyle w:val="pln"/>
          <w:color w:val="000000"/>
          <w:sz w:val="27"/>
          <w:szCs w:val="27"/>
        </w:rPr>
        <w:t>getForObject</w:t>
      </w:r>
      <w:r>
        <w:rPr>
          <w:rStyle w:val="pun"/>
          <w:color w:val="666600"/>
          <w:sz w:val="27"/>
          <w:szCs w:val="27"/>
        </w:rPr>
        <w:t>(</w:t>
      </w:r>
      <w:proofErr w:type="gramEnd"/>
      <w:r>
        <w:rPr>
          <w:rStyle w:val="pln"/>
          <w:color w:val="000000"/>
          <w:sz w:val="27"/>
          <w:szCs w:val="27"/>
        </w:rPr>
        <w:t>SERVER_URI</w:t>
      </w:r>
      <w:r>
        <w:rPr>
          <w:rStyle w:val="pun"/>
          <w:color w:val="666600"/>
          <w:sz w:val="27"/>
          <w:szCs w:val="27"/>
        </w:rPr>
        <w:t>+</w:t>
      </w:r>
      <w:r>
        <w:rPr>
          <w:rStyle w:val="str"/>
          <w:color w:val="008800"/>
          <w:sz w:val="27"/>
          <w:szCs w:val="27"/>
        </w:rPr>
        <w:t>"/rest/emp/1"</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w:t>
      </w:r>
      <w:r>
        <w:rPr>
          <w:rStyle w:val="kwd"/>
          <w:color w:val="000088"/>
          <w:sz w:val="27"/>
          <w:szCs w:val="27"/>
        </w:rPr>
        <w:t>class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printEmpData</w:t>
      </w:r>
      <w:r>
        <w:rPr>
          <w:rStyle w:val="pun"/>
          <w:color w:val="666600"/>
          <w:sz w:val="27"/>
          <w:szCs w:val="27"/>
        </w:rPr>
        <w:t>(</w:t>
      </w:r>
      <w:proofErr w:type="gramEnd"/>
      <w:r>
        <w:rPr>
          <w:rStyle w:val="pln"/>
          <w:color w:val="000000"/>
          <w:sz w:val="27"/>
          <w:szCs w:val="27"/>
        </w:rPr>
        <w:t>emp</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lastRenderedPageBreak/>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private</w:t>
      </w:r>
      <w:proofErr w:type="gramEnd"/>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testGetDummyEmployee</w:t>
      </w:r>
      <w:r>
        <w:rPr>
          <w:rStyle w:val="pun"/>
          <w:color w:val="666600"/>
          <w:sz w:val="27"/>
          <w:szCs w:val="27"/>
        </w:rPr>
        <w:t>()</w:t>
      </w:r>
      <w:r>
        <w:rPr>
          <w:rStyle w:val="pln"/>
          <w:color w:val="000000"/>
          <w:sz w:val="27"/>
          <w:szCs w:val="27"/>
        </w:rPr>
        <w:t xml:space="preserve"> </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RestTemplate</w:t>
      </w:r>
      <w:r>
        <w:rPr>
          <w:rStyle w:val="pln"/>
          <w:color w:val="000000"/>
          <w:sz w:val="27"/>
          <w:szCs w:val="27"/>
        </w:rPr>
        <w:t xml:space="preserve"> restTemplate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proofErr w:type="gramStart"/>
      <w:r>
        <w:rPr>
          <w:rStyle w:val="typ"/>
          <w:color w:val="660066"/>
          <w:sz w:val="27"/>
          <w:szCs w:val="27"/>
        </w:rPr>
        <w:t>RestTemplate</w:t>
      </w:r>
      <w:r>
        <w:rPr>
          <w:rStyle w:val="pun"/>
          <w:color w:val="666600"/>
          <w:sz w:val="27"/>
          <w:szCs w:val="27"/>
        </w:rPr>
        <w:t>(</w:t>
      </w:r>
      <w:proofErr w:type="gramEnd"/>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r>
        <w:rPr>
          <w:rStyle w:val="typ"/>
          <w:color w:val="660066"/>
          <w:sz w:val="27"/>
          <w:szCs w:val="27"/>
        </w:rPr>
        <w:t>Employee</w:t>
      </w:r>
      <w:r>
        <w:rPr>
          <w:rStyle w:val="pln"/>
          <w:color w:val="000000"/>
          <w:sz w:val="27"/>
          <w:szCs w:val="27"/>
        </w:rPr>
        <w:t xml:space="preserve"> emp </w:t>
      </w:r>
      <w:r>
        <w:rPr>
          <w:rStyle w:val="pun"/>
          <w:color w:val="666600"/>
          <w:sz w:val="27"/>
          <w:szCs w:val="27"/>
        </w:rPr>
        <w:t>=</w:t>
      </w:r>
      <w:r>
        <w:rPr>
          <w:rStyle w:val="pln"/>
          <w:color w:val="000000"/>
          <w:sz w:val="27"/>
          <w:szCs w:val="27"/>
        </w:rPr>
        <w:t xml:space="preserve"> </w:t>
      </w:r>
      <w:proofErr w:type="gramStart"/>
      <w:r>
        <w:rPr>
          <w:rStyle w:val="pln"/>
          <w:color w:val="000000"/>
          <w:sz w:val="27"/>
          <w:szCs w:val="27"/>
        </w:rPr>
        <w:t>restTemplate</w:t>
      </w:r>
      <w:r>
        <w:rPr>
          <w:rStyle w:val="pun"/>
          <w:color w:val="666600"/>
          <w:sz w:val="27"/>
          <w:szCs w:val="27"/>
        </w:rPr>
        <w:t>.</w:t>
      </w:r>
      <w:r>
        <w:rPr>
          <w:rStyle w:val="pln"/>
          <w:color w:val="000000"/>
          <w:sz w:val="27"/>
          <w:szCs w:val="27"/>
        </w:rPr>
        <w:t>getForObject</w:t>
      </w:r>
      <w:r>
        <w:rPr>
          <w:rStyle w:val="pun"/>
          <w:color w:val="666600"/>
          <w:sz w:val="27"/>
          <w:szCs w:val="27"/>
        </w:rPr>
        <w:t>(</w:t>
      </w:r>
      <w:proofErr w:type="gramEnd"/>
      <w:r>
        <w:rPr>
          <w:rStyle w:val="pln"/>
          <w:color w:val="000000"/>
          <w:sz w:val="27"/>
          <w:szCs w:val="27"/>
        </w:rPr>
        <w:t>SERVER_URI</w:t>
      </w:r>
      <w:r>
        <w:rPr>
          <w:rStyle w:val="pun"/>
          <w:color w:val="666600"/>
          <w:sz w:val="27"/>
          <w:szCs w:val="27"/>
        </w:rPr>
        <w:t>+</w:t>
      </w:r>
      <w:r>
        <w:rPr>
          <w:rStyle w:val="typ"/>
          <w:color w:val="660066"/>
          <w:sz w:val="27"/>
          <w:szCs w:val="27"/>
        </w:rPr>
        <w:t>EmpRestURIConstants</w:t>
      </w:r>
      <w:r>
        <w:rPr>
          <w:rStyle w:val="pun"/>
          <w:color w:val="666600"/>
          <w:sz w:val="27"/>
          <w:szCs w:val="27"/>
        </w:rPr>
        <w:t>.</w:t>
      </w:r>
      <w:r>
        <w:rPr>
          <w:rStyle w:val="pln"/>
          <w:color w:val="000000"/>
          <w:sz w:val="27"/>
          <w:szCs w:val="27"/>
        </w:rPr>
        <w:t>DUMMY_EMP</w:t>
      </w:r>
      <w:r>
        <w:rPr>
          <w:rStyle w:val="pun"/>
          <w:color w:val="666600"/>
          <w:sz w:val="27"/>
          <w:szCs w:val="27"/>
        </w:rPr>
        <w:t>,</w:t>
      </w:r>
      <w:r>
        <w:rPr>
          <w:rStyle w:val="pln"/>
          <w:color w:val="000000"/>
          <w:sz w:val="27"/>
          <w:szCs w:val="27"/>
        </w:rPr>
        <w:t xml:space="preserve"> </w:t>
      </w:r>
      <w:r>
        <w:rPr>
          <w:rStyle w:val="typ"/>
          <w:color w:val="660066"/>
          <w:sz w:val="27"/>
          <w:szCs w:val="27"/>
        </w:rPr>
        <w:t>Employee</w:t>
      </w:r>
      <w:r>
        <w:rPr>
          <w:rStyle w:val="pun"/>
          <w:color w:val="666600"/>
          <w:sz w:val="27"/>
          <w:szCs w:val="27"/>
        </w:rPr>
        <w:t>.</w:t>
      </w:r>
      <w:r>
        <w:rPr>
          <w:rStyle w:val="kwd"/>
          <w:color w:val="000088"/>
          <w:sz w:val="27"/>
          <w:szCs w:val="27"/>
        </w:rPr>
        <w:t>class</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pln"/>
          <w:color w:val="000000"/>
          <w:sz w:val="27"/>
          <w:szCs w:val="27"/>
        </w:rPr>
        <w:t>printEmpData</w:t>
      </w:r>
      <w:r>
        <w:rPr>
          <w:rStyle w:val="pun"/>
          <w:color w:val="666600"/>
          <w:sz w:val="27"/>
          <w:szCs w:val="27"/>
        </w:rPr>
        <w:t>(</w:t>
      </w:r>
      <w:proofErr w:type="gramEnd"/>
      <w:r>
        <w:rPr>
          <w:rStyle w:val="pln"/>
          <w:color w:val="000000"/>
          <w:sz w:val="27"/>
          <w:szCs w:val="27"/>
        </w:rPr>
        <w:t>emp</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proofErr w:type="gramStart"/>
      <w:r>
        <w:rPr>
          <w:rStyle w:val="kwd"/>
          <w:color w:val="000088"/>
          <w:sz w:val="27"/>
          <w:szCs w:val="27"/>
        </w:rPr>
        <w:t>public</w:t>
      </w:r>
      <w:proofErr w:type="gramEnd"/>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printEmpData</w:t>
      </w:r>
      <w:r>
        <w:rPr>
          <w:rStyle w:val="pun"/>
          <w:color w:val="666600"/>
          <w:sz w:val="27"/>
          <w:szCs w:val="27"/>
        </w:rPr>
        <w:t>(</w:t>
      </w:r>
      <w:r>
        <w:rPr>
          <w:rStyle w:val="typ"/>
          <w:color w:val="660066"/>
          <w:sz w:val="27"/>
          <w:szCs w:val="27"/>
        </w:rPr>
        <w:t>Employee</w:t>
      </w:r>
      <w:r>
        <w:rPr>
          <w:rStyle w:val="pln"/>
          <w:color w:val="000000"/>
          <w:sz w:val="27"/>
          <w:szCs w:val="27"/>
        </w:rPr>
        <w:t xml:space="preserve"> emp</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ln"/>
          <w:color w:val="000000"/>
          <w:sz w:val="27"/>
          <w:szCs w:val="27"/>
        </w:rPr>
        <w:tab/>
      </w:r>
      <w:proofErr w:type="gramStart"/>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proofErr w:type="gramEnd"/>
      <w:r>
        <w:rPr>
          <w:rStyle w:val="str"/>
          <w:color w:val="008800"/>
          <w:sz w:val="27"/>
          <w:szCs w:val="27"/>
        </w:rPr>
        <w:t>"ID="</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getId</w:t>
      </w:r>
      <w:r>
        <w:rPr>
          <w:rStyle w:val="pun"/>
          <w:color w:val="666600"/>
          <w:sz w:val="27"/>
          <w:szCs w:val="27"/>
        </w:rPr>
        <w:t>()+</w:t>
      </w:r>
      <w:r>
        <w:rPr>
          <w:rStyle w:val="str"/>
          <w:color w:val="008800"/>
          <w:sz w:val="27"/>
          <w:szCs w:val="27"/>
        </w:rPr>
        <w:t>",Name="</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getName</w:t>
      </w:r>
      <w:r>
        <w:rPr>
          <w:rStyle w:val="pun"/>
          <w:color w:val="666600"/>
          <w:sz w:val="27"/>
          <w:szCs w:val="27"/>
        </w:rPr>
        <w:t>()+</w:t>
      </w:r>
      <w:r>
        <w:rPr>
          <w:rStyle w:val="str"/>
          <w:color w:val="008800"/>
          <w:sz w:val="27"/>
          <w:szCs w:val="27"/>
        </w:rPr>
        <w:t>",CreatedDate="</w:t>
      </w:r>
      <w:r>
        <w:rPr>
          <w:rStyle w:val="pun"/>
          <w:color w:val="666600"/>
          <w:sz w:val="27"/>
          <w:szCs w:val="27"/>
        </w:rPr>
        <w:t>+</w:t>
      </w:r>
      <w:r>
        <w:rPr>
          <w:rStyle w:val="pln"/>
          <w:color w:val="000000"/>
          <w:sz w:val="27"/>
          <w:szCs w:val="27"/>
        </w:rPr>
        <w:t>emp</w:t>
      </w:r>
      <w:r>
        <w:rPr>
          <w:rStyle w:val="pun"/>
          <w:color w:val="666600"/>
          <w:sz w:val="27"/>
          <w:szCs w:val="27"/>
        </w:rPr>
        <w:t>.</w:t>
      </w:r>
      <w:r>
        <w:rPr>
          <w:rStyle w:val="pln"/>
          <w:color w:val="000000"/>
          <w:sz w:val="27"/>
          <w:szCs w:val="27"/>
        </w:rPr>
        <w:t>getCreatedDate</w:t>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rStyle w:val="pln"/>
          <w:color w:val="000000"/>
          <w:sz w:val="27"/>
          <w:szCs w:val="27"/>
        </w:rPr>
      </w:pPr>
      <w:r>
        <w:rPr>
          <w:rStyle w:val="pln"/>
          <w:color w:val="000000"/>
          <w:sz w:val="27"/>
          <w:szCs w:val="27"/>
        </w:rPr>
        <w:tab/>
      </w:r>
      <w:r>
        <w:rPr>
          <w:rStyle w:val="pun"/>
          <w:color w:val="666600"/>
          <w:sz w:val="27"/>
          <w:szCs w:val="27"/>
        </w:rPr>
        <w:t>}</w:t>
      </w:r>
    </w:p>
    <w:p w:rsidR="00273A4A" w:rsidRDefault="00273A4A" w:rsidP="00273A4A">
      <w:pPr>
        <w:pStyle w:val="HTMLPreformatted"/>
        <w:pBdr>
          <w:top w:val="single" w:sz="6" w:space="8" w:color="888888"/>
          <w:left w:val="single" w:sz="6" w:space="8" w:color="888888"/>
          <w:bottom w:val="single" w:sz="6" w:space="8" w:color="888888"/>
          <w:right w:val="single" w:sz="6" w:space="8" w:color="888888"/>
        </w:pBdr>
        <w:shd w:val="clear" w:color="auto" w:fill="F8F8F8"/>
        <w:spacing w:before="84" w:after="251"/>
        <w:ind w:left="84" w:right="84"/>
        <w:rPr>
          <w:color w:val="666666"/>
          <w:sz w:val="27"/>
          <w:szCs w:val="27"/>
        </w:rPr>
      </w:pPr>
      <w:r>
        <w:rPr>
          <w:rStyle w:val="pun"/>
          <w:color w:val="666600"/>
          <w:sz w:val="27"/>
          <w:szCs w:val="27"/>
        </w:rPr>
        <w:t>}</w:t>
      </w:r>
    </w:p>
    <w:p w:rsidR="00973B18" w:rsidRDefault="00973B18" w:rsidP="00973B18">
      <w:pPr>
        <w:pStyle w:val="Heading1"/>
        <w:spacing w:before="0" w:beforeAutospacing="0" w:after="0" w:afterAutospacing="0"/>
        <w:textAlignment w:val="baseline"/>
        <w:rPr>
          <w:rFonts w:ascii="inherit" w:hAnsi="inherit"/>
          <w:b w:val="0"/>
          <w:bCs w:val="0"/>
          <w:sz w:val="50"/>
          <w:szCs w:val="50"/>
        </w:rPr>
      </w:pPr>
      <w:r>
        <w:rPr>
          <w:rFonts w:ascii="inherit" w:hAnsi="inherit"/>
          <w:b w:val="0"/>
          <w:bCs w:val="0"/>
          <w:sz w:val="50"/>
          <w:szCs w:val="50"/>
        </w:rPr>
        <w:t>Spring MVC 4 RESTFul Web Services CRUD Example+RestTemplate</w:t>
      </w:r>
    </w:p>
    <w:p w:rsidR="00973B18" w:rsidRDefault="00973B18" w:rsidP="00973B18">
      <w:pPr>
        <w:textAlignment w:val="baseline"/>
        <w:rPr>
          <w:rFonts w:ascii="inherit" w:hAnsi="inherit"/>
          <w:color w:val="BBBBBB"/>
        </w:rPr>
      </w:pPr>
      <w:r>
        <w:rPr>
          <w:rStyle w:val="Strong"/>
          <w:rFonts w:ascii="inherit" w:hAnsi="inherit"/>
          <w:color w:val="BBBBBB"/>
          <w:bdr w:val="none" w:sz="0" w:space="0" w:color="auto" w:frame="1"/>
        </w:rPr>
        <w:t>Created on: </w:t>
      </w:r>
      <w:r>
        <w:rPr>
          <w:rStyle w:val="posted-on"/>
          <w:rFonts w:ascii="inherit" w:hAnsi="inherit"/>
          <w:color w:val="BBBBBB"/>
          <w:bdr w:val="none" w:sz="0" w:space="0" w:color="auto" w:frame="1"/>
        </w:rPr>
        <w:t>August 11, 2015 | </w:t>
      </w:r>
      <w:r>
        <w:rPr>
          <w:rStyle w:val="Strong"/>
          <w:rFonts w:ascii="inherit" w:hAnsi="inherit"/>
          <w:color w:val="BBBBBB"/>
          <w:bdr w:val="none" w:sz="0" w:space="0" w:color="auto" w:frame="1"/>
        </w:rPr>
        <w:t>Last updated on: </w:t>
      </w:r>
      <w:r>
        <w:rPr>
          <w:rStyle w:val="posted-on"/>
          <w:rFonts w:ascii="inherit" w:hAnsi="inherit"/>
          <w:color w:val="BBBBBB"/>
          <w:bdr w:val="none" w:sz="0" w:space="0" w:color="auto" w:frame="1"/>
        </w:rPr>
        <w:t>September 30, 2017</w:t>
      </w:r>
      <w:proofErr w:type="gramStart"/>
      <w:r>
        <w:rPr>
          <w:rStyle w:val="byline"/>
          <w:rFonts w:ascii="inherit" w:hAnsi="inherit"/>
          <w:color w:val="BBBBBB"/>
          <w:bdr w:val="none" w:sz="0" w:space="0" w:color="auto" w:frame="1"/>
        </w:rPr>
        <w:t>  </w:t>
      </w:r>
      <w:proofErr w:type="gramEnd"/>
      <w:r w:rsidR="00510313">
        <w:fldChar w:fldCharType="begin"/>
      </w:r>
      <w:r w:rsidR="00815F04">
        <w:instrText>HYPERLINK "http://websystique.com/author/blogadminuser/"</w:instrText>
      </w:r>
      <w:r w:rsidR="00510313">
        <w:fldChar w:fldCharType="separate"/>
      </w:r>
      <w:r>
        <w:rPr>
          <w:rStyle w:val="Hyperlink"/>
          <w:rFonts w:ascii="inherit" w:hAnsi="inherit"/>
          <w:color w:val="F24C27"/>
          <w:bdr w:val="none" w:sz="0" w:space="0" w:color="auto" w:frame="1"/>
        </w:rPr>
        <w:t>websystiqueadmin</w:t>
      </w:r>
      <w:r w:rsidR="00510313">
        <w:fldChar w:fldCharType="end"/>
      </w:r>
    </w:p>
    <w:p w:rsidR="00973B18" w:rsidRDefault="00973B18" w:rsidP="00973B18">
      <w:pPr>
        <w:pStyle w:val="NormalWeb"/>
        <w:shd w:val="clear" w:color="auto" w:fill="FFFFFF"/>
        <w:spacing w:before="0" w:beforeAutospacing="0" w:after="360" w:afterAutospacing="0"/>
        <w:textAlignment w:val="baseline"/>
        <w:rPr>
          <w:rFonts w:ascii="inherit" w:hAnsi="inherit" w:cs="Arial"/>
          <w:color w:val="404040"/>
          <w:sz w:val="25"/>
          <w:szCs w:val="25"/>
        </w:rPr>
      </w:pPr>
      <w:r>
        <w:rPr>
          <w:rFonts w:ascii="inherit" w:hAnsi="inherit" w:cs="Arial"/>
          <w:color w:val="404040"/>
          <w:sz w:val="25"/>
          <w:szCs w:val="25"/>
        </w:rPr>
        <w:t>In this post we will write a CRUD Restful WebService using Spring MVC 4, and write a REST client with RestTemplate to consume those services. We will also test those services using external clients. Let’s get going.</w:t>
      </w:r>
    </w:p>
    <w:p w:rsidR="00973B18" w:rsidRDefault="00510313" w:rsidP="00973B18">
      <w:pPr>
        <w:shd w:val="clear" w:color="auto" w:fill="FFFFFF"/>
        <w:spacing w:after="360"/>
        <w:textAlignment w:val="baseline"/>
        <w:rPr>
          <w:rFonts w:ascii="Arial" w:hAnsi="Arial" w:cs="Arial"/>
          <w:color w:val="404040"/>
          <w:sz w:val="25"/>
          <w:szCs w:val="25"/>
        </w:rPr>
      </w:pPr>
      <w:r w:rsidRPr="00510313">
        <w:rPr>
          <w:rFonts w:ascii="Arial" w:hAnsi="Arial" w:cs="Arial"/>
          <w:color w:val="404040"/>
          <w:sz w:val="25"/>
          <w:szCs w:val="25"/>
        </w:rPr>
        <w:pict>
          <v:rect id="_x0000_i1035" style="width:0;height:.85pt" o:hralign="center" o:hrstd="t" o:hr="t" fillcolor="#a0a0a0" stroked="f"/>
        </w:pict>
      </w:r>
    </w:p>
    <w:p w:rsidR="00973B18" w:rsidRDefault="00973B18" w:rsidP="00973B18">
      <w:pPr>
        <w:pStyle w:val="Heading3"/>
        <w:shd w:val="clear" w:color="auto" w:fill="FFFFFF"/>
        <w:spacing w:before="0"/>
        <w:textAlignment w:val="baseline"/>
        <w:rPr>
          <w:rFonts w:ascii="inherit" w:hAnsi="inherit" w:cs="Arial"/>
          <w:color w:val="404040"/>
          <w:sz w:val="34"/>
          <w:szCs w:val="34"/>
        </w:rPr>
      </w:pPr>
      <w:r>
        <w:rPr>
          <w:rFonts w:ascii="inherit" w:hAnsi="inherit" w:cs="Arial"/>
          <w:color w:val="404040"/>
          <w:sz w:val="34"/>
          <w:szCs w:val="34"/>
        </w:rPr>
        <w:t>Short &amp; Quick introduction to REST</w:t>
      </w:r>
    </w:p>
    <w:p w:rsidR="00973B18" w:rsidRDefault="00510313" w:rsidP="00973B18">
      <w:pPr>
        <w:pStyle w:val="NormalWeb"/>
        <w:shd w:val="clear" w:color="auto" w:fill="FFFFFF"/>
        <w:spacing w:before="0" w:beforeAutospacing="0" w:after="0" w:afterAutospacing="0"/>
        <w:textAlignment w:val="baseline"/>
        <w:rPr>
          <w:rFonts w:ascii="inherit" w:hAnsi="inherit" w:cs="Arial"/>
          <w:color w:val="404040"/>
          <w:sz w:val="25"/>
          <w:szCs w:val="25"/>
        </w:rPr>
      </w:pPr>
      <w:hyperlink r:id="rId83" w:history="1">
        <w:r w:rsidR="00973B18">
          <w:rPr>
            <w:rStyle w:val="Hyperlink"/>
            <w:rFonts w:ascii="inherit" w:hAnsi="inherit" w:cs="Arial"/>
            <w:color w:val="F24C27"/>
            <w:sz w:val="25"/>
            <w:szCs w:val="25"/>
            <w:bdr w:val="none" w:sz="0" w:space="0" w:color="auto" w:frame="1"/>
          </w:rPr>
          <w:t>REST</w:t>
        </w:r>
      </w:hyperlink>
      <w:r w:rsidR="00973B18">
        <w:rPr>
          <w:rFonts w:ascii="inherit" w:hAnsi="inherit" w:cs="Arial"/>
          <w:color w:val="404040"/>
          <w:sz w:val="25"/>
          <w:szCs w:val="25"/>
        </w:rPr>
        <w:t xml:space="preserve"> stands for Representational State Transfer.It’s </w:t>
      </w:r>
      <w:proofErr w:type="gramStart"/>
      <w:r w:rsidR="00973B18">
        <w:rPr>
          <w:rFonts w:ascii="inherit" w:hAnsi="inherit" w:cs="Arial"/>
          <w:color w:val="404040"/>
          <w:sz w:val="25"/>
          <w:szCs w:val="25"/>
        </w:rPr>
        <w:t>an is</w:t>
      </w:r>
      <w:proofErr w:type="gramEnd"/>
      <w:r w:rsidR="00973B18">
        <w:rPr>
          <w:rFonts w:ascii="inherit" w:hAnsi="inherit" w:cs="Arial"/>
          <w:color w:val="404040"/>
          <w:sz w:val="25"/>
          <w:szCs w:val="25"/>
        </w:rPr>
        <w:t xml:space="preserve"> an architectural style which can be used to design web services, that can be consumed from a variety of clients. The core idea is that, rather than using complex mechanisms such as CORBA, RPC or SOAP to connect between machines, simple HTTP is used to make calls among them.</w:t>
      </w:r>
    </w:p>
    <w:p w:rsidR="00973B18" w:rsidRDefault="00973B18" w:rsidP="00973B18">
      <w:pPr>
        <w:pStyle w:val="NormalWeb"/>
        <w:shd w:val="clear" w:color="auto" w:fill="FFFFFF"/>
        <w:spacing w:before="0" w:beforeAutospacing="0" w:after="360" w:afterAutospacing="0"/>
        <w:textAlignment w:val="baseline"/>
        <w:rPr>
          <w:rFonts w:ascii="inherit" w:hAnsi="inherit" w:cs="Arial"/>
          <w:color w:val="404040"/>
          <w:sz w:val="25"/>
          <w:szCs w:val="25"/>
        </w:rPr>
      </w:pPr>
      <w:r>
        <w:rPr>
          <w:rFonts w:ascii="inherit" w:hAnsi="inherit" w:cs="Arial"/>
          <w:color w:val="404040"/>
          <w:sz w:val="25"/>
          <w:szCs w:val="25"/>
        </w:rPr>
        <w:lastRenderedPageBreak/>
        <w:t>In Rest based design, resources are being manipulated using a common set of verbs.</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Create a resource : HTTP POST should be used</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Retrieve a resource : HTTP GET should be used</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Update a resource : HTTP PUT should be used</w:t>
      </w:r>
    </w:p>
    <w:p w:rsidR="00973B18" w:rsidRDefault="00973B18" w:rsidP="00973B18">
      <w:pPr>
        <w:numPr>
          <w:ilvl w:val="0"/>
          <w:numId w:val="17"/>
        </w:numPr>
        <w:shd w:val="clear" w:color="auto" w:fill="FFFFFF"/>
        <w:spacing w:before="167" w:after="167" w:line="240" w:lineRule="auto"/>
        <w:textAlignment w:val="baseline"/>
        <w:rPr>
          <w:rFonts w:ascii="inherit" w:hAnsi="inherit" w:cs="Arial"/>
          <w:color w:val="404040"/>
          <w:sz w:val="25"/>
          <w:szCs w:val="25"/>
        </w:rPr>
      </w:pPr>
      <w:r>
        <w:rPr>
          <w:rFonts w:ascii="inherit" w:hAnsi="inherit" w:cs="Arial"/>
          <w:color w:val="404040"/>
          <w:sz w:val="25"/>
          <w:szCs w:val="25"/>
        </w:rPr>
        <w:t>To Delete a resource : HTTP DELETE should be used</w:t>
      </w:r>
    </w:p>
    <w:p w:rsidR="00973B18" w:rsidRDefault="00973B18" w:rsidP="00973B18">
      <w:pPr>
        <w:pStyle w:val="NormalWeb"/>
        <w:shd w:val="clear" w:color="auto" w:fill="FFFFFF"/>
        <w:spacing w:before="0" w:beforeAutospacing="0" w:after="360" w:afterAutospacing="0"/>
        <w:textAlignment w:val="baseline"/>
        <w:rPr>
          <w:ins w:id="0" w:author="Unknown"/>
          <w:rFonts w:ascii="inherit" w:hAnsi="inherit" w:cs="Arial"/>
          <w:color w:val="404040"/>
          <w:sz w:val="25"/>
          <w:szCs w:val="25"/>
        </w:rPr>
      </w:pPr>
      <w:ins w:id="1" w:author="Unknown">
        <w:r>
          <w:rPr>
            <w:rFonts w:ascii="inherit" w:hAnsi="inherit" w:cs="Arial"/>
            <w:color w:val="404040"/>
            <w:sz w:val="25"/>
            <w:szCs w:val="25"/>
          </w:rPr>
          <w:t xml:space="preserve">That means, you as a REST service developer or </w:t>
        </w:r>
        <w:proofErr w:type="gramStart"/>
        <w:r>
          <w:rPr>
            <w:rFonts w:ascii="inherit" w:hAnsi="inherit" w:cs="Arial"/>
            <w:color w:val="404040"/>
            <w:sz w:val="25"/>
            <w:szCs w:val="25"/>
          </w:rPr>
          <w:t>Client,</w:t>
        </w:r>
        <w:proofErr w:type="gramEnd"/>
        <w:r>
          <w:rPr>
            <w:rFonts w:ascii="inherit" w:hAnsi="inherit" w:cs="Arial"/>
            <w:color w:val="404040"/>
            <w:sz w:val="25"/>
            <w:szCs w:val="25"/>
          </w:rPr>
          <w:t xml:space="preserve"> should comply to above criteria, in order to be REST complained.</w:t>
        </w:r>
      </w:ins>
    </w:p>
    <w:p w:rsidR="00973B18" w:rsidRDefault="00973B18" w:rsidP="00973B18">
      <w:pPr>
        <w:pStyle w:val="NormalWeb"/>
        <w:shd w:val="clear" w:color="auto" w:fill="FFFFFF"/>
        <w:spacing w:before="0" w:beforeAutospacing="0" w:after="0" w:afterAutospacing="0"/>
        <w:textAlignment w:val="baseline"/>
        <w:rPr>
          <w:ins w:id="2" w:author="Unknown"/>
          <w:rFonts w:ascii="inherit" w:hAnsi="inherit" w:cs="Arial"/>
          <w:color w:val="404040"/>
          <w:sz w:val="25"/>
          <w:szCs w:val="25"/>
        </w:rPr>
      </w:pPr>
      <w:ins w:id="3" w:author="Unknown">
        <w:r>
          <w:rPr>
            <w:rFonts w:ascii="inherit" w:hAnsi="inherit" w:cs="Arial"/>
            <w:color w:val="404040"/>
            <w:sz w:val="25"/>
            <w:szCs w:val="25"/>
          </w:rPr>
          <w:t>Often Rest based Web services return JSON or XML as response, although it is not limited to these types only. Clients can specify (using HTTP </w:t>
        </w:r>
        <w:r>
          <w:rPr>
            <w:rStyle w:val="Strong"/>
            <w:rFonts w:ascii="inherit" w:hAnsi="inherit" w:cs="Arial"/>
            <w:color w:val="404040"/>
            <w:sz w:val="25"/>
            <w:szCs w:val="25"/>
            <w:bdr w:val="none" w:sz="0" w:space="0" w:color="auto" w:frame="1"/>
          </w:rPr>
          <w:t>Accept header</w:t>
        </w:r>
        <w:r>
          <w:rPr>
            <w:rFonts w:ascii="inherit" w:hAnsi="inherit" w:cs="Arial"/>
            <w:color w:val="404040"/>
            <w:sz w:val="25"/>
            <w:szCs w:val="25"/>
          </w:rPr>
          <w:t xml:space="preserve">) the resource type they are interested in, and server may return the </w:t>
        </w:r>
        <w:proofErr w:type="gramStart"/>
        <w:r>
          <w:rPr>
            <w:rFonts w:ascii="inherit" w:hAnsi="inherit" w:cs="Arial"/>
            <w:color w:val="404040"/>
            <w:sz w:val="25"/>
            <w:szCs w:val="25"/>
          </w:rPr>
          <w:t>resource ,</w:t>
        </w:r>
        <w:proofErr w:type="gramEnd"/>
        <w:r>
          <w:rPr>
            <w:rFonts w:ascii="inherit" w:hAnsi="inherit" w:cs="Arial"/>
            <w:color w:val="404040"/>
            <w:sz w:val="25"/>
            <w:szCs w:val="25"/>
          </w:rPr>
          <w:t xml:space="preserve"> specifying </w:t>
        </w:r>
        <w:r>
          <w:rPr>
            <w:rStyle w:val="Strong"/>
            <w:rFonts w:ascii="inherit" w:hAnsi="inherit" w:cs="Arial"/>
            <w:color w:val="404040"/>
            <w:sz w:val="25"/>
            <w:szCs w:val="25"/>
            <w:bdr w:val="none" w:sz="0" w:space="0" w:color="auto" w:frame="1"/>
          </w:rPr>
          <w:t>Content-Type</w:t>
        </w:r>
        <w:r>
          <w:rPr>
            <w:rFonts w:ascii="inherit" w:hAnsi="inherit" w:cs="Arial"/>
            <w:color w:val="404040"/>
            <w:sz w:val="25"/>
            <w:szCs w:val="25"/>
          </w:rPr>
          <w:t> of the resource it is serving. This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"http://stackoverflow.com/questions/671118/what-exactly-is-restful-programming"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StackOverflow link</w:t>
        </w:r>
        <w:r w:rsidR="00510313">
          <w:rPr>
            <w:rFonts w:ascii="inherit" w:hAnsi="inherit" w:cs="Arial"/>
            <w:color w:val="404040"/>
            <w:sz w:val="25"/>
            <w:szCs w:val="25"/>
          </w:rPr>
          <w:fldChar w:fldCharType="end"/>
        </w:r>
        <w:r>
          <w:rPr>
            <w:rFonts w:ascii="inherit" w:hAnsi="inherit" w:cs="Arial"/>
            <w:color w:val="404040"/>
            <w:sz w:val="25"/>
            <w:szCs w:val="25"/>
          </w:rPr>
          <w:t> is a must read to understand REST in detail.</w:t>
        </w:r>
      </w:ins>
    </w:p>
    <w:p w:rsidR="00973B18" w:rsidRDefault="00510313" w:rsidP="00973B18">
      <w:pPr>
        <w:shd w:val="clear" w:color="auto" w:fill="FFFFFF"/>
        <w:spacing w:after="360"/>
        <w:textAlignment w:val="baseline"/>
        <w:rPr>
          <w:ins w:id="4" w:author="Unknown"/>
          <w:rFonts w:ascii="Arial" w:hAnsi="Arial" w:cs="Arial"/>
          <w:color w:val="404040"/>
          <w:sz w:val="25"/>
          <w:szCs w:val="25"/>
        </w:rPr>
      </w:pPr>
      <w:ins w:id="5" w:author="Unknown">
        <w:r w:rsidRPr="00510313">
          <w:rPr>
            <w:rFonts w:ascii="Arial" w:hAnsi="Arial" w:cs="Arial"/>
            <w:color w:val="404040"/>
            <w:sz w:val="25"/>
            <w:szCs w:val="25"/>
          </w:rPr>
          <w:pict>
            <v:rect id="_x0000_i1036" style="width:0;height:.85pt" o:hralign="center" o:hrstd="t" o:hr="t" fillcolor="#a0a0a0" stroked="f"/>
          </w:pict>
        </w:r>
      </w:ins>
    </w:p>
    <w:p w:rsidR="00973B18" w:rsidRDefault="00973B18" w:rsidP="00973B18">
      <w:pPr>
        <w:shd w:val="clear" w:color="auto" w:fill="E5E9F8"/>
        <w:spacing w:after="0"/>
        <w:textAlignment w:val="baseline"/>
        <w:rPr>
          <w:ins w:id="6" w:author="Unknown"/>
          <w:rFonts w:ascii="inherit" w:hAnsi="inherit" w:cs="Arial"/>
          <w:color w:val="404040"/>
          <w:sz w:val="25"/>
          <w:szCs w:val="25"/>
        </w:rPr>
      </w:pPr>
      <w:ins w:id="7" w:author="Unknown">
        <w:r>
          <w:rPr>
            <w:rStyle w:val="Strong"/>
            <w:rFonts w:ascii="inherit" w:hAnsi="inherit" w:cs="Arial"/>
            <w:color w:val="404040"/>
            <w:sz w:val="25"/>
            <w:szCs w:val="25"/>
            <w:bdr w:val="none" w:sz="0" w:space="0" w:color="auto" w:frame="1"/>
          </w:rPr>
          <w:t>Other interesting posts you may like</w:t>
        </w:r>
        <w:r>
          <w:rPr>
            <w:rFonts w:ascii="inherit" w:hAnsi="inherit" w:cs="Arial"/>
            <w:color w:val="404040"/>
            <w:sz w:val="25"/>
            <w:szCs w:val="25"/>
          </w:rPr>
          <w:br/>
        </w:r>
      </w:ins>
    </w:p>
    <w:p w:rsidR="00973B18" w:rsidRDefault="00510313" w:rsidP="00973B18">
      <w:pPr>
        <w:numPr>
          <w:ilvl w:val="0"/>
          <w:numId w:val="18"/>
        </w:numPr>
        <w:shd w:val="clear" w:color="auto" w:fill="E5E9F8"/>
        <w:spacing w:after="0" w:line="240" w:lineRule="auto"/>
        <w:textAlignment w:val="baseline"/>
        <w:rPr>
          <w:ins w:id="8" w:author="Unknown"/>
          <w:rFonts w:ascii="inherit" w:hAnsi="inherit" w:cs="Arial"/>
          <w:color w:val="404040"/>
          <w:sz w:val="25"/>
          <w:szCs w:val="25"/>
        </w:rPr>
      </w:pPr>
      <w:ins w:id="9"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"http://websystique.com/spring-boot/spring-boot-angularjs-spring-data-jpa-crud-app-example/"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Boot+AngularJS+Spring Data+Hibernate+MySQL CRUD App</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0" w:author="Unknown"/>
          <w:rFonts w:ascii="inherit" w:hAnsi="inherit" w:cs="Arial"/>
          <w:color w:val="404040"/>
          <w:sz w:val="25"/>
          <w:szCs w:val="25"/>
        </w:rPr>
      </w:pPr>
      <w:ins w:id="11"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"http://websystique.com/spring-boot/spring-boot-rest-api-example/"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Boot REST API Tutorial</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2" w:author="Unknown"/>
          <w:rFonts w:ascii="inherit" w:hAnsi="inherit" w:cs="Arial"/>
          <w:color w:val="404040"/>
          <w:sz w:val="25"/>
          <w:szCs w:val="25"/>
        </w:rPr>
      </w:pPr>
      <w:ins w:id="13"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"http://websystique.com/spring-boot/spring-boot-war-deployment-example/"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Boot WAR deployment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4" w:author="Unknown"/>
          <w:rFonts w:ascii="inherit" w:hAnsi="inherit" w:cs="Arial"/>
          <w:color w:val="404040"/>
          <w:sz w:val="25"/>
          <w:szCs w:val="25"/>
        </w:rPr>
      </w:pPr>
      <w:ins w:id="15"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"http://websystique.com/spring-security/secure-spring-rest-api-using-oauth2/"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Secure Spring REST API using OAuth2</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6" w:author="Unknown"/>
          <w:rFonts w:ascii="inherit" w:hAnsi="inherit" w:cs="Arial"/>
          <w:color w:val="404040"/>
          <w:sz w:val="25"/>
          <w:szCs w:val="25"/>
        </w:rPr>
      </w:pPr>
      <w:ins w:id="17"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"http://websystique.com/spring-boot/spring-boot-introduction-hello-world-example/"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Boot Introduction + Hello World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18" w:author="Unknown"/>
          <w:rFonts w:ascii="inherit" w:hAnsi="inherit" w:cs="Arial"/>
          <w:color w:val="404040"/>
          <w:sz w:val="25"/>
          <w:szCs w:val="25"/>
        </w:rPr>
      </w:pPr>
      <w:ins w:id="19"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"http://websystique.com/springmvc/spring-4-mvc-jpa2-hibernate-many-to-many-example/"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 MVC+JPA2+Hibernate Many-to-many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0" w:author="Unknown"/>
          <w:rFonts w:ascii="inherit" w:hAnsi="inherit" w:cs="Arial"/>
          <w:color w:val="404040"/>
          <w:sz w:val="25"/>
          <w:szCs w:val="25"/>
        </w:rPr>
      </w:pPr>
      <w:ins w:id="21"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"http://websystique.com/spring-security/angularjs-basic-authentication-using-spring-security/"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AngularJS+Spring Security using Basic Authentication</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2" w:author="Unknown"/>
          <w:rFonts w:ascii="inherit" w:hAnsi="inherit" w:cs="Arial"/>
          <w:color w:val="404040"/>
          <w:sz w:val="25"/>
          <w:szCs w:val="25"/>
        </w:rPr>
      </w:pPr>
      <w:ins w:id="23"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"http://websystique.com/spring-security/secure-spring-rest-api-using-basic-authentication/"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Secure Spring REST API using Basic Authentication</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4" w:author="Unknown"/>
          <w:rFonts w:ascii="inherit" w:hAnsi="inherit" w:cs="Arial"/>
          <w:color w:val="404040"/>
          <w:sz w:val="25"/>
          <w:szCs w:val="25"/>
        </w:rPr>
      </w:pPr>
      <w:ins w:id="25"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"http://websystique.com/spring/spring-4-email-using-velocity-freemaker-template-library/"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 Email Template Library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6" w:author="Unknown"/>
          <w:rFonts w:ascii="inherit" w:hAnsi="inherit" w:cs="Arial"/>
          <w:color w:val="404040"/>
          <w:sz w:val="25"/>
          <w:szCs w:val="25"/>
        </w:rPr>
      </w:pPr>
      <w:ins w:id="27"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"http://websystique.com/spring/spring-4-cache-tutorial-with-ehcache/"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 Cache Tutorial with EhCache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28" w:author="Unknown"/>
          <w:rFonts w:ascii="inherit" w:hAnsi="inherit" w:cs="Arial"/>
          <w:color w:val="404040"/>
          <w:sz w:val="25"/>
          <w:szCs w:val="25"/>
        </w:rPr>
      </w:pPr>
      <w:ins w:id="29"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"http://websystique.com/spring/spring-4-email-with-attachment-tutorial/"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 Email With Attachment Tutorial</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0" w:author="Unknown"/>
          <w:rFonts w:ascii="inherit" w:hAnsi="inherit" w:cs="Arial"/>
          <w:color w:val="404040"/>
          <w:sz w:val="25"/>
          <w:szCs w:val="25"/>
        </w:rPr>
      </w:pPr>
      <w:ins w:id="31"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"http://websystique.com/spring/spring-4-email-integration-tutorial/"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 Email Integration Tutorial</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2" w:author="Unknown"/>
          <w:rFonts w:ascii="inherit" w:hAnsi="inherit" w:cs="Arial"/>
          <w:color w:val="404040"/>
          <w:sz w:val="25"/>
          <w:szCs w:val="25"/>
        </w:rPr>
      </w:pPr>
      <w:ins w:id="33"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"http://websystique.com/springmvc/spring-4-mvc-jms-activemq-annotation-based-example/"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4+JMS+ActiveMQ Integration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4" w:author="Unknown"/>
          <w:rFonts w:ascii="inherit" w:hAnsi="inherit" w:cs="Arial"/>
          <w:color w:val="404040"/>
          <w:sz w:val="25"/>
          <w:szCs w:val="25"/>
        </w:rPr>
      </w:pPr>
      <w:ins w:id="35"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"http://websystique.com/spring/spring-4-jms-activemq-example-with-jmslistener-enablejms/"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4+JMS+ActiveMQ @JmsLister @EnableJms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6" w:author="Unknown"/>
          <w:rFonts w:ascii="inherit" w:hAnsi="inherit" w:cs="Arial"/>
          <w:color w:val="404040"/>
          <w:sz w:val="25"/>
          <w:szCs w:val="25"/>
        </w:rPr>
      </w:pPr>
      <w:ins w:id="37"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"http://websystique.com/spring/spring-4-jms-activemq-example-with-annotations/"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4+JMS+ActiveMQ Integration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38" w:author="Unknown"/>
          <w:rFonts w:ascii="inherit" w:hAnsi="inherit" w:cs="Arial"/>
          <w:color w:val="404040"/>
          <w:sz w:val="25"/>
          <w:szCs w:val="25"/>
        </w:rPr>
      </w:pPr>
      <w:ins w:id="39"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"http://websystique.com/springmvc/spring-4-mvc-apache-tiles-3-annotation-based-example/"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4+Apache Tiles 3 Integration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0" w:author="Unknown"/>
          <w:rFonts w:ascii="inherit" w:hAnsi="inherit" w:cs="Arial"/>
          <w:color w:val="404040"/>
          <w:sz w:val="25"/>
          <w:szCs w:val="25"/>
        </w:rPr>
      </w:pPr>
      <w:ins w:id="41"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"http://websystique.com/springmvc/spring-mvc-4-and-spring-security-4-integration-example/"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4+Spring Security 4 + Hibernate Integration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2" w:author="Unknown"/>
          <w:rFonts w:ascii="inherit" w:hAnsi="inherit" w:cs="Arial"/>
          <w:color w:val="404040"/>
          <w:sz w:val="25"/>
          <w:szCs w:val="25"/>
        </w:rPr>
      </w:pPr>
      <w:ins w:id="43"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"http://websystique.com/springmvc/spring-mvc-4-angularjs-example/"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4+AngularJS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4" w:author="Unknown"/>
          <w:rFonts w:ascii="inherit" w:hAnsi="inherit" w:cs="Arial"/>
          <w:color w:val="404040"/>
          <w:sz w:val="25"/>
          <w:szCs w:val="25"/>
        </w:rPr>
      </w:pPr>
      <w:ins w:id="45"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"http://websystique.com/springmvc/spring-4-mvc-angularjs-routing-example-using-ngroute/"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4+AngularJS Routing with ngRoute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6" w:author="Unknown"/>
          <w:rFonts w:ascii="inherit" w:hAnsi="inherit" w:cs="Arial"/>
          <w:color w:val="404040"/>
          <w:sz w:val="25"/>
          <w:szCs w:val="25"/>
        </w:rPr>
      </w:pPr>
      <w:ins w:id="47"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"http://websystique.com/springmvc/spring-4-mvc-angularjs-routing-example-using-ui-router/"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4+AngularJS Routing with UI-Router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48" w:author="Unknown"/>
          <w:rFonts w:ascii="inherit" w:hAnsi="inherit" w:cs="Arial"/>
          <w:color w:val="404040"/>
          <w:sz w:val="25"/>
          <w:szCs w:val="25"/>
        </w:rPr>
      </w:pPr>
      <w:ins w:id="49"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"http://websystique.com/springmvc/springmvc-hibernate-many-to-many-example-annotation-using-join-table/"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4+Hibernate 4 Many-to-many JSP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0" w:author="Unknown"/>
          <w:rFonts w:ascii="inherit" w:hAnsi="inherit" w:cs="Arial"/>
          <w:color w:val="404040"/>
          <w:sz w:val="25"/>
          <w:szCs w:val="25"/>
        </w:rPr>
      </w:pPr>
      <w:ins w:id="51"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"http://websystique.com/springmvc/spring-4-mvc-and-hibernate4-integration-example-using-annotations/"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4+Hibernate 4+MySQL+Maven integration example using annotations</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2" w:author="Unknown"/>
          <w:rFonts w:ascii="inherit" w:hAnsi="inherit" w:cs="Arial"/>
          <w:color w:val="404040"/>
          <w:sz w:val="25"/>
          <w:szCs w:val="25"/>
        </w:rPr>
      </w:pPr>
      <w:ins w:id="53"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"http://websystique.com/springmvc/spring-mvc-4-fileupload-download-hibernate-example/"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MVC4 FileUpload-Download Hibernate+MySQL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4" w:author="Unknown"/>
          <w:rFonts w:ascii="inherit" w:hAnsi="inherit" w:cs="Arial"/>
          <w:color w:val="404040"/>
          <w:sz w:val="25"/>
          <w:szCs w:val="25"/>
        </w:rPr>
      </w:pPr>
      <w:ins w:id="55"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"http://websystique.com/java/testing/testng-mockito-example-stubbing-void-methods/"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TestNG Mockito Integration Example Stubbing Void Methods</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6" w:author="Unknown"/>
          <w:rFonts w:ascii="inherit" w:hAnsi="inherit" w:cs="Arial"/>
          <w:color w:val="404040"/>
          <w:sz w:val="25"/>
          <w:szCs w:val="25"/>
        </w:rPr>
      </w:pPr>
      <w:ins w:id="57"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"http://websystique.com/java/testing/maven-surefire-plugin-testng/"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Maven surefire plugin and TestNG Example</w:t>
        </w:r>
        <w:r>
          <w:rPr>
            <w:rFonts w:ascii="inherit" w:hAnsi="inherit" w:cs="Arial"/>
            <w:color w:val="404040"/>
            <w:sz w:val="25"/>
            <w:szCs w:val="25"/>
          </w:rPr>
          <w:fldChar w:fldCharType="end"/>
        </w:r>
      </w:ins>
    </w:p>
    <w:p w:rsidR="00973B18" w:rsidRDefault="00510313" w:rsidP="00973B18">
      <w:pPr>
        <w:numPr>
          <w:ilvl w:val="0"/>
          <w:numId w:val="18"/>
        </w:numPr>
        <w:shd w:val="clear" w:color="auto" w:fill="E5E9F8"/>
        <w:spacing w:after="0" w:line="240" w:lineRule="auto"/>
        <w:textAlignment w:val="baseline"/>
        <w:rPr>
          <w:ins w:id="58" w:author="Unknown"/>
          <w:rFonts w:ascii="inherit" w:hAnsi="inherit" w:cs="Arial"/>
          <w:color w:val="404040"/>
          <w:sz w:val="25"/>
          <w:szCs w:val="25"/>
        </w:rPr>
      </w:pPr>
      <w:ins w:id="59"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"http://websystique.com/springmvc/spring-4-mvc-form-validation-with-hibernate-jsr-validator-resource-handling-using-annotations/" </w:instrText>
        </w:r>
        <w:r>
          <w:rPr>
            <w:rFonts w:ascii="inherit" w:hAnsi="inherit" w:cs="Arial"/>
            <w:color w:val="404040"/>
            <w:sz w:val="25"/>
            <w:szCs w:val="25"/>
          </w:rPr>
          <w:fldChar w:fldCharType="separate"/>
        </w:r>
        <w:r w:rsidR="00973B18">
          <w:rPr>
            <w:rStyle w:val="Hyperlink"/>
            <w:rFonts w:ascii="inherit" w:hAnsi="inherit" w:cs="Arial"/>
            <w:color w:val="F24C27"/>
            <w:sz w:val="25"/>
            <w:szCs w:val="25"/>
            <w:bdr w:val="none" w:sz="0" w:space="0" w:color="auto" w:frame="1"/>
          </w:rPr>
          <w:t>Spring MVC 4 Form Validation and Resource Handling</w:t>
        </w:r>
        <w:r>
          <w:rPr>
            <w:rFonts w:ascii="inherit" w:hAnsi="inherit" w:cs="Arial"/>
            <w:color w:val="404040"/>
            <w:sz w:val="25"/>
            <w:szCs w:val="25"/>
          </w:rPr>
          <w:fldChar w:fldCharType="end"/>
        </w:r>
      </w:ins>
    </w:p>
    <w:p w:rsidR="00973B18" w:rsidRDefault="00973B18" w:rsidP="00973B18">
      <w:pPr>
        <w:pStyle w:val="NormalWeb"/>
        <w:shd w:val="clear" w:color="auto" w:fill="FFFFFF"/>
        <w:spacing w:before="0" w:beforeAutospacing="0" w:after="0" w:afterAutospacing="0"/>
        <w:textAlignment w:val="baseline"/>
        <w:rPr>
          <w:ins w:id="60" w:author="Unknown"/>
          <w:rFonts w:ascii="inherit" w:hAnsi="inherit" w:cs="Arial"/>
          <w:color w:val="404040"/>
          <w:sz w:val="25"/>
          <w:szCs w:val="25"/>
        </w:rPr>
      </w:pPr>
    </w:p>
    <w:p w:rsidR="00973B18" w:rsidRDefault="00973B18" w:rsidP="00973B18">
      <w:pPr>
        <w:pStyle w:val="Heading2"/>
        <w:shd w:val="clear" w:color="auto" w:fill="FFFFFF"/>
        <w:spacing w:before="0"/>
        <w:textAlignment w:val="baseline"/>
        <w:rPr>
          <w:ins w:id="61" w:author="Unknown"/>
          <w:rFonts w:ascii="inherit" w:hAnsi="inherit" w:cs="Arial"/>
          <w:b w:val="0"/>
          <w:bCs w:val="0"/>
          <w:color w:val="404040"/>
          <w:sz w:val="40"/>
          <w:szCs w:val="40"/>
        </w:rPr>
      </w:pPr>
      <w:ins w:id="62" w:author="Unknown">
        <w:r>
          <w:rPr>
            <w:rStyle w:val="Strong"/>
            <w:rFonts w:ascii="inherit" w:hAnsi="inherit" w:cs="Arial"/>
            <w:b/>
            <w:bCs/>
            <w:color w:val="404040"/>
            <w:sz w:val="40"/>
            <w:szCs w:val="40"/>
            <w:bdr w:val="none" w:sz="0" w:space="0" w:color="auto" w:frame="1"/>
          </w:rPr>
          <w:t>Rest Based Controller</w:t>
        </w:r>
      </w:ins>
    </w:p>
    <w:p w:rsidR="00973B18" w:rsidRDefault="00973B18" w:rsidP="00973B18">
      <w:pPr>
        <w:pStyle w:val="NormalWeb"/>
        <w:shd w:val="clear" w:color="auto" w:fill="FFFFFF"/>
        <w:spacing w:before="0" w:beforeAutospacing="0" w:after="360" w:afterAutospacing="0"/>
        <w:textAlignment w:val="baseline"/>
        <w:rPr>
          <w:ins w:id="63" w:author="Unknown"/>
          <w:rFonts w:ascii="inherit" w:hAnsi="inherit" w:cs="Arial"/>
          <w:color w:val="404040"/>
          <w:sz w:val="25"/>
          <w:szCs w:val="25"/>
        </w:rPr>
      </w:pPr>
      <w:ins w:id="64" w:author="Unknown">
        <w:r>
          <w:rPr>
            <w:rFonts w:ascii="inherit" w:hAnsi="inherit" w:cs="Arial"/>
            <w:color w:val="404040"/>
            <w:sz w:val="25"/>
            <w:szCs w:val="25"/>
          </w:rPr>
          <w:t>Following is one possible Rest based controller, implementing REST API. I said possible, means Other’s may implement it in another way, still (or even more pure way) conforming to REST style.</w:t>
        </w:r>
      </w:ins>
    </w:p>
    <w:p w:rsidR="00973B18" w:rsidRDefault="00973B18" w:rsidP="00973B18">
      <w:pPr>
        <w:pStyle w:val="NormalWeb"/>
        <w:shd w:val="clear" w:color="auto" w:fill="FFFFFF"/>
        <w:spacing w:before="0" w:beforeAutospacing="0" w:after="0" w:afterAutospacing="0"/>
        <w:textAlignment w:val="baseline"/>
        <w:rPr>
          <w:ins w:id="65" w:author="Unknown"/>
          <w:rFonts w:ascii="inherit" w:hAnsi="inherit" w:cs="Arial"/>
          <w:color w:val="404040"/>
          <w:sz w:val="25"/>
          <w:szCs w:val="25"/>
        </w:rPr>
      </w:pPr>
      <w:ins w:id="66" w:author="Unknown">
        <w:r>
          <w:rPr>
            <w:rStyle w:val="Strong"/>
            <w:rFonts w:ascii="inherit" w:hAnsi="inherit" w:cs="Arial"/>
            <w:color w:val="404040"/>
            <w:sz w:val="25"/>
            <w:szCs w:val="25"/>
            <w:bdr w:val="none" w:sz="0" w:space="0" w:color="auto" w:frame="1"/>
          </w:rPr>
          <w:t>This is what our REST API does:</w:t>
        </w:r>
      </w:ins>
    </w:p>
    <w:p w:rsidR="00973B18" w:rsidRDefault="00973B18" w:rsidP="00973B18">
      <w:pPr>
        <w:numPr>
          <w:ilvl w:val="0"/>
          <w:numId w:val="19"/>
        </w:numPr>
        <w:shd w:val="clear" w:color="auto" w:fill="FFFFFF"/>
        <w:spacing w:after="0" w:line="240" w:lineRule="auto"/>
        <w:textAlignment w:val="baseline"/>
        <w:rPr>
          <w:ins w:id="67" w:author="Unknown"/>
          <w:rFonts w:ascii="inherit" w:hAnsi="inherit" w:cs="Arial"/>
          <w:color w:val="404040"/>
          <w:sz w:val="25"/>
          <w:szCs w:val="25"/>
        </w:rPr>
      </w:pPr>
      <w:ins w:id="68" w:author="Unknown">
        <w:r>
          <w:rPr>
            <w:rStyle w:val="Strong"/>
            <w:rFonts w:ascii="inherit" w:hAnsi="inherit" w:cs="Arial"/>
            <w:color w:val="404040"/>
            <w:sz w:val="25"/>
            <w:szCs w:val="25"/>
            <w:bdr w:val="none" w:sz="0" w:space="0" w:color="auto" w:frame="1"/>
          </w:rPr>
          <w:t>GET</w:t>
        </w:r>
        <w:r>
          <w:rPr>
            <w:rFonts w:ascii="inherit" w:hAnsi="inherit" w:cs="Arial"/>
            <w:color w:val="404040"/>
            <w:sz w:val="25"/>
            <w:szCs w:val="25"/>
          </w:rPr>
          <w:t> request to /api/user/ returns a list of users</w:t>
        </w:r>
      </w:ins>
    </w:p>
    <w:p w:rsidR="00973B18" w:rsidRDefault="00973B18" w:rsidP="00973B18">
      <w:pPr>
        <w:numPr>
          <w:ilvl w:val="0"/>
          <w:numId w:val="19"/>
        </w:numPr>
        <w:shd w:val="clear" w:color="auto" w:fill="FFFFFF"/>
        <w:spacing w:after="0" w:line="240" w:lineRule="auto"/>
        <w:textAlignment w:val="baseline"/>
        <w:rPr>
          <w:ins w:id="69" w:author="Unknown"/>
          <w:rFonts w:ascii="inherit" w:hAnsi="inherit" w:cs="Arial"/>
          <w:color w:val="404040"/>
          <w:sz w:val="25"/>
          <w:szCs w:val="25"/>
        </w:rPr>
      </w:pPr>
      <w:ins w:id="70" w:author="Unknown">
        <w:r>
          <w:rPr>
            <w:rStyle w:val="Strong"/>
            <w:rFonts w:ascii="inherit" w:hAnsi="inherit" w:cs="Arial"/>
            <w:color w:val="404040"/>
            <w:sz w:val="25"/>
            <w:szCs w:val="25"/>
            <w:bdr w:val="none" w:sz="0" w:space="0" w:color="auto" w:frame="1"/>
          </w:rPr>
          <w:t>GET</w:t>
        </w:r>
        <w:r>
          <w:rPr>
            <w:rFonts w:ascii="inherit" w:hAnsi="inherit" w:cs="Arial"/>
            <w:color w:val="404040"/>
            <w:sz w:val="25"/>
            <w:szCs w:val="25"/>
          </w:rPr>
          <w:t> request to /api/user/1 returns the user with ID 1</w:t>
        </w:r>
      </w:ins>
    </w:p>
    <w:p w:rsidR="00973B18" w:rsidRDefault="00973B18" w:rsidP="00973B18">
      <w:pPr>
        <w:numPr>
          <w:ilvl w:val="0"/>
          <w:numId w:val="19"/>
        </w:numPr>
        <w:shd w:val="clear" w:color="auto" w:fill="FFFFFF"/>
        <w:spacing w:after="0" w:line="240" w:lineRule="auto"/>
        <w:textAlignment w:val="baseline"/>
        <w:rPr>
          <w:ins w:id="71" w:author="Unknown"/>
          <w:rFonts w:ascii="inherit" w:hAnsi="inherit" w:cs="Arial"/>
          <w:color w:val="404040"/>
          <w:sz w:val="25"/>
          <w:szCs w:val="25"/>
        </w:rPr>
      </w:pPr>
      <w:ins w:id="72" w:author="Unknown">
        <w:r>
          <w:rPr>
            <w:rStyle w:val="Strong"/>
            <w:rFonts w:ascii="inherit" w:hAnsi="inherit" w:cs="Arial"/>
            <w:color w:val="404040"/>
            <w:sz w:val="25"/>
            <w:szCs w:val="25"/>
            <w:bdr w:val="none" w:sz="0" w:space="0" w:color="auto" w:frame="1"/>
          </w:rPr>
          <w:t>POST</w:t>
        </w:r>
        <w:r>
          <w:rPr>
            <w:rFonts w:ascii="inherit" w:hAnsi="inherit" w:cs="Arial"/>
            <w:color w:val="404040"/>
            <w:sz w:val="25"/>
            <w:szCs w:val="25"/>
          </w:rPr>
          <w:t> request to /api/user/ with a user object as JSON creates a new user</w:t>
        </w:r>
      </w:ins>
    </w:p>
    <w:p w:rsidR="00973B18" w:rsidRDefault="00973B18" w:rsidP="00973B18">
      <w:pPr>
        <w:numPr>
          <w:ilvl w:val="0"/>
          <w:numId w:val="19"/>
        </w:numPr>
        <w:shd w:val="clear" w:color="auto" w:fill="FFFFFF"/>
        <w:spacing w:after="0" w:line="240" w:lineRule="auto"/>
        <w:textAlignment w:val="baseline"/>
        <w:rPr>
          <w:ins w:id="73" w:author="Unknown"/>
          <w:rFonts w:ascii="inherit" w:hAnsi="inherit" w:cs="Arial"/>
          <w:color w:val="404040"/>
          <w:sz w:val="25"/>
          <w:szCs w:val="25"/>
        </w:rPr>
      </w:pPr>
      <w:ins w:id="74" w:author="Unknown">
        <w:r>
          <w:rPr>
            <w:rStyle w:val="Strong"/>
            <w:rFonts w:ascii="inherit" w:hAnsi="inherit" w:cs="Arial"/>
            <w:color w:val="404040"/>
            <w:sz w:val="25"/>
            <w:szCs w:val="25"/>
            <w:bdr w:val="none" w:sz="0" w:space="0" w:color="auto" w:frame="1"/>
          </w:rPr>
          <w:t>PUT</w:t>
        </w:r>
        <w:r>
          <w:rPr>
            <w:rFonts w:ascii="inherit" w:hAnsi="inherit" w:cs="Arial"/>
            <w:color w:val="404040"/>
            <w:sz w:val="25"/>
            <w:szCs w:val="25"/>
          </w:rPr>
          <w:t> request to /api/user/3 with a user object as JSON updates the user with ID 3</w:t>
        </w:r>
      </w:ins>
    </w:p>
    <w:p w:rsidR="00973B18" w:rsidRDefault="00973B18" w:rsidP="00973B18">
      <w:pPr>
        <w:numPr>
          <w:ilvl w:val="0"/>
          <w:numId w:val="19"/>
        </w:numPr>
        <w:shd w:val="clear" w:color="auto" w:fill="FFFFFF"/>
        <w:spacing w:after="0" w:line="240" w:lineRule="auto"/>
        <w:textAlignment w:val="baseline"/>
        <w:rPr>
          <w:ins w:id="75" w:author="Unknown"/>
          <w:rFonts w:ascii="inherit" w:hAnsi="inherit" w:cs="Arial"/>
          <w:color w:val="404040"/>
          <w:sz w:val="25"/>
          <w:szCs w:val="25"/>
        </w:rPr>
      </w:pPr>
      <w:ins w:id="76" w:author="Unknown">
        <w:r>
          <w:rPr>
            <w:rStyle w:val="Strong"/>
            <w:rFonts w:ascii="inherit" w:hAnsi="inherit" w:cs="Arial"/>
            <w:color w:val="404040"/>
            <w:sz w:val="25"/>
            <w:szCs w:val="25"/>
            <w:bdr w:val="none" w:sz="0" w:space="0" w:color="auto" w:frame="1"/>
          </w:rPr>
          <w:t>DELETE</w:t>
        </w:r>
        <w:r>
          <w:rPr>
            <w:rFonts w:ascii="inherit" w:hAnsi="inherit" w:cs="Arial"/>
            <w:color w:val="404040"/>
            <w:sz w:val="25"/>
            <w:szCs w:val="25"/>
          </w:rPr>
          <w:t> request to /api/user/4 deletes the user with ID 4</w:t>
        </w:r>
      </w:ins>
    </w:p>
    <w:p w:rsidR="00973B18" w:rsidRDefault="00973B18" w:rsidP="00973B18">
      <w:pPr>
        <w:numPr>
          <w:ilvl w:val="0"/>
          <w:numId w:val="19"/>
        </w:numPr>
        <w:shd w:val="clear" w:color="auto" w:fill="FFFFFF"/>
        <w:spacing w:after="0" w:line="240" w:lineRule="auto"/>
        <w:textAlignment w:val="baseline"/>
        <w:rPr>
          <w:ins w:id="77" w:author="Unknown"/>
          <w:rFonts w:ascii="inherit" w:hAnsi="inherit" w:cs="Arial"/>
          <w:color w:val="404040"/>
          <w:sz w:val="25"/>
          <w:szCs w:val="25"/>
        </w:rPr>
      </w:pPr>
      <w:ins w:id="78" w:author="Unknown">
        <w:r>
          <w:rPr>
            <w:rStyle w:val="Strong"/>
            <w:rFonts w:ascii="inherit" w:hAnsi="inherit" w:cs="Arial"/>
            <w:color w:val="404040"/>
            <w:sz w:val="25"/>
            <w:szCs w:val="25"/>
            <w:bdr w:val="none" w:sz="0" w:space="0" w:color="auto" w:frame="1"/>
          </w:rPr>
          <w:t>DELETE</w:t>
        </w:r>
        <w:r>
          <w:rPr>
            <w:rFonts w:ascii="inherit" w:hAnsi="inherit" w:cs="Arial"/>
            <w:color w:val="404040"/>
            <w:sz w:val="25"/>
            <w:szCs w:val="25"/>
          </w:rPr>
          <w:t> request to /api/user/ deletes all the users</w:t>
        </w:r>
      </w:ins>
    </w:p>
    <w:tbl>
      <w:tblPr>
        <w:tblW w:w="14701" w:type="dxa"/>
        <w:tblCellSpacing w:w="0" w:type="dxa"/>
        <w:tblCellMar>
          <w:left w:w="0" w:type="dxa"/>
          <w:right w:w="0" w:type="dxa"/>
        </w:tblCellMar>
        <w:tblLook w:val="04A0"/>
      </w:tblPr>
      <w:tblGrid>
        <w:gridCol w:w="14701"/>
      </w:tblGrid>
      <w:tr w:rsidR="00973B18" w:rsidTr="00973B18">
        <w:trPr>
          <w:tblCellSpacing w:w="0" w:type="dxa"/>
        </w:trPr>
        <w:tc>
          <w:tcPr>
            <w:tcW w:w="14701"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com.websystique.springmvc.controller;</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java.util.List;</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org.springframework.beans.factory.annotation.Autowired;</w:t>
            </w:r>
          </w:p>
          <w:p w:rsidR="00973B18" w:rsidRDefault="00973B18" w:rsidP="00973B18">
            <w:r>
              <w:rPr>
                <w:rStyle w:val="HTMLCode"/>
                <w:rFonts w:eastAsiaTheme="minorEastAsia"/>
              </w:rPr>
              <w:t>import</w:t>
            </w:r>
            <w:r>
              <w:t xml:space="preserve"> </w:t>
            </w:r>
            <w:r>
              <w:rPr>
                <w:rStyle w:val="HTMLCode"/>
                <w:rFonts w:eastAsiaTheme="minorEastAsia"/>
              </w:rPr>
              <w:t>org.springframework.http.HttpHeaders;</w:t>
            </w:r>
          </w:p>
          <w:p w:rsidR="00973B18" w:rsidRDefault="00973B18" w:rsidP="00973B18">
            <w:r>
              <w:rPr>
                <w:rStyle w:val="HTMLCode"/>
                <w:rFonts w:eastAsiaTheme="minorEastAsia"/>
              </w:rPr>
              <w:t>import</w:t>
            </w:r>
            <w:r>
              <w:t xml:space="preserve"> </w:t>
            </w:r>
            <w:r>
              <w:rPr>
                <w:rStyle w:val="HTMLCode"/>
                <w:rFonts w:eastAsiaTheme="minorEastAsia"/>
              </w:rPr>
              <w:t>org.springframework.http.HttpStatus;</w:t>
            </w:r>
          </w:p>
          <w:p w:rsidR="00973B18" w:rsidRDefault="00973B18" w:rsidP="00973B18">
            <w:r>
              <w:rPr>
                <w:rStyle w:val="HTMLCode"/>
                <w:rFonts w:eastAsiaTheme="minorEastAsia"/>
              </w:rPr>
              <w:t>import</w:t>
            </w:r>
            <w:r>
              <w:t xml:space="preserve"> </w:t>
            </w:r>
            <w:r>
              <w:rPr>
                <w:rStyle w:val="HTMLCode"/>
                <w:rFonts w:eastAsiaTheme="minorEastAsia"/>
              </w:rPr>
              <w:t>org.springframework.http.MediaType;</w:t>
            </w:r>
          </w:p>
          <w:p w:rsidR="00973B18" w:rsidRDefault="00973B18" w:rsidP="00973B18">
            <w:r>
              <w:rPr>
                <w:rStyle w:val="HTMLCode"/>
                <w:rFonts w:eastAsiaTheme="minorEastAsia"/>
              </w:rPr>
              <w:t>import</w:t>
            </w:r>
            <w:r>
              <w:t xml:space="preserve"> </w:t>
            </w:r>
            <w:r>
              <w:rPr>
                <w:rStyle w:val="HTMLCode"/>
                <w:rFonts w:eastAsiaTheme="minorEastAsia"/>
              </w:rPr>
              <w:t>org.springframework.http.ResponseEntity;</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org.springframework.web.bind.annotation.PathVariable;</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org.springframework.web.bind.annotation.RequestBody;</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org.springframework.web.bind.annotation.RequestMapping;</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org.springframework.web.bind.annotation.RequestMethod;</w:t>
            </w:r>
          </w:p>
          <w:p w:rsidR="00973B18" w:rsidRDefault="00973B18" w:rsidP="00973B18">
            <w:r>
              <w:rPr>
                <w:rStyle w:val="HTMLCode"/>
                <w:rFonts w:eastAsiaTheme="minorEastAsia"/>
              </w:rPr>
              <w:t>import</w:t>
            </w:r>
            <w:r>
              <w:t xml:space="preserve"> </w:t>
            </w:r>
            <w:r>
              <w:rPr>
                <w:rStyle w:val="HTMLCode"/>
                <w:rFonts w:eastAsiaTheme="minorEastAsia"/>
              </w:rPr>
              <w:t>org.springframework.web.bind.annotation.RestController;</w:t>
            </w:r>
          </w:p>
          <w:p w:rsidR="00973B18" w:rsidRDefault="00973B18" w:rsidP="00973B18">
            <w:r>
              <w:rPr>
                <w:rStyle w:val="HTMLCode"/>
                <w:rFonts w:eastAsiaTheme="minorEastAsia"/>
              </w:rPr>
              <w:t>import</w:t>
            </w:r>
            <w:r>
              <w:t xml:space="preserve"> </w:t>
            </w:r>
            <w:r>
              <w:rPr>
                <w:rStyle w:val="HTMLCode"/>
                <w:rFonts w:eastAsiaTheme="minorEastAsia"/>
              </w:rPr>
              <w:t>org.springframework.web.util.UriComponentsBuilder;</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com.websystique.springmvc.model.User;</w:t>
            </w:r>
          </w:p>
          <w:p w:rsidR="00973B18" w:rsidRDefault="00973B18" w:rsidP="00973B18">
            <w:r>
              <w:rPr>
                <w:rStyle w:val="HTMLCode"/>
                <w:rFonts w:eastAsiaTheme="minorEastAsia"/>
              </w:rPr>
              <w:t>import</w:t>
            </w:r>
            <w:r>
              <w:t xml:space="preserve"> </w:t>
            </w:r>
            <w:r>
              <w:rPr>
                <w:rStyle w:val="HTMLCode"/>
                <w:rFonts w:eastAsiaTheme="minorEastAsia"/>
              </w:rPr>
              <w:t>com.websystique.springmvc.service.UserService;</w:t>
            </w:r>
          </w:p>
          <w:p w:rsidR="00973B18" w:rsidRDefault="00973B18" w:rsidP="00973B18">
            <w:r>
              <w:t> </w:t>
            </w:r>
          </w:p>
          <w:p w:rsidR="00973B18" w:rsidRDefault="00973B18" w:rsidP="00973B18">
            <w:r>
              <w:rPr>
                <w:rStyle w:val="HTMLCode"/>
                <w:rFonts w:eastAsiaTheme="minorEastAsia"/>
              </w:rPr>
              <w:t>@RestController</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HelloWorldRestController {</w:t>
            </w:r>
          </w:p>
          <w:p w:rsidR="00973B18" w:rsidRDefault="00973B18" w:rsidP="00973B18">
            <w:r>
              <w:lastRenderedPageBreak/>
              <w:t> </w:t>
            </w:r>
          </w:p>
          <w:p w:rsidR="00973B18" w:rsidRDefault="00973B18" w:rsidP="00973B18">
            <w:r>
              <w:rPr>
                <w:rStyle w:val="HTMLCode"/>
                <w:rFonts w:eastAsiaTheme="minorEastAsia"/>
                <w:color w:val="084683"/>
              </w:rPr>
              <w:t>    </w:t>
            </w:r>
            <w:r>
              <w:rPr>
                <w:rStyle w:val="HTMLCode"/>
                <w:rFonts w:eastAsiaTheme="minorEastAsia"/>
              </w:rPr>
              <w:t>@Autowired</w:t>
            </w:r>
          </w:p>
          <w:p w:rsidR="00973B18" w:rsidRDefault="00973B18" w:rsidP="00973B18">
            <w:r>
              <w:rPr>
                <w:rStyle w:val="HTMLCode"/>
                <w:rFonts w:eastAsiaTheme="minorEastAsia"/>
                <w:color w:val="084683"/>
              </w:rPr>
              <w:t>    </w:t>
            </w:r>
            <w:r>
              <w:rPr>
                <w:rStyle w:val="HTMLCode"/>
                <w:rFonts w:eastAsiaTheme="minorEastAsia"/>
              </w:rPr>
              <w:t>UserService userService;  //Service which will do all data retrieval/manipulation work</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//-------------------Retrieve All Users--------------------------------------------------------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 method = RequestMethod.GET)</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ResponseEntity&lt;List&lt;User&gt;&gt; listAllUsers() {</w:t>
            </w:r>
          </w:p>
          <w:p w:rsidR="00973B18" w:rsidRDefault="00973B18" w:rsidP="00973B18">
            <w:r>
              <w:rPr>
                <w:rStyle w:val="HTMLCode"/>
                <w:rFonts w:eastAsiaTheme="minorEastAsia"/>
                <w:color w:val="084683"/>
              </w:rPr>
              <w:t>        </w:t>
            </w:r>
            <w:r>
              <w:rPr>
                <w:rStyle w:val="HTMLCode"/>
                <w:rFonts w:eastAsiaTheme="minorEastAsia"/>
              </w:rPr>
              <w:t>List&lt;User&gt; users = userService.findAllUsers();</w:t>
            </w:r>
          </w:p>
          <w:p w:rsidR="00973B18" w:rsidRDefault="00973B18" w:rsidP="00973B18">
            <w:r>
              <w:rPr>
                <w:rStyle w:val="HTMLCode"/>
                <w:rFonts w:eastAsiaTheme="minorEastAsia"/>
                <w:color w:val="084683"/>
              </w:rPr>
              <w:t>        </w:t>
            </w:r>
            <w:r>
              <w:rPr>
                <w:rStyle w:val="HTMLCode"/>
                <w:rFonts w:eastAsiaTheme="minorEastAsia"/>
              </w:rPr>
              <w:t>if(users.isEmpty()){</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ResponseEntity&lt;List&lt;User&gt;&gt;(HttpStatus.NO_CONTENT);//You many decide to return HttpStatus.NOT_FOUND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ResponseEntity&lt;List&lt;User&gt;&gt;(users, HttpStatus.OK);</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//-------------------Retrieve Single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"/user/{id}", method = RequestMethod.GET, produces = MediaType.APPLICATION_JSON_VALUE)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ResponseEntity&lt;User&gt; getUser(@PathVariable("id") 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System.out.println("Fetching User with id "</w:t>
            </w:r>
            <w:r>
              <w:t xml:space="preserve"> </w:t>
            </w:r>
            <w:r>
              <w:rPr>
                <w:rStyle w:val="HTMLCode"/>
                <w:rFonts w:eastAsiaTheme="minorEastAsia"/>
              </w:rPr>
              <w:t>+ id);</w:t>
            </w:r>
          </w:p>
          <w:p w:rsidR="00973B18" w:rsidRDefault="00973B18" w:rsidP="00973B18">
            <w:r>
              <w:rPr>
                <w:rStyle w:val="HTMLCode"/>
                <w:rFonts w:eastAsiaTheme="minorEastAsia"/>
                <w:color w:val="084683"/>
              </w:rPr>
              <w:t>        </w:t>
            </w:r>
            <w:r>
              <w:rPr>
                <w:rStyle w:val="HTMLCode"/>
                <w:rFonts w:eastAsiaTheme="minorEastAsia"/>
              </w:rPr>
              <w:t>User user = userService.findById(id);</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 == null) {</w:t>
            </w:r>
          </w:p>
          <w:p w:rsidR="00973B18" w:rsidRDefault="00973B18" w:rsidP="00973B18">
            <w:r>
              <w:rPr>
                <w:rStyle w:val="HTMLCode"/>
                <w:rFonts w:eastAsiaTheme="minorEastAsia"/>
                <w:color w:val="084683"/>
              </w:rPr>
              <w:t>            </w:t>
            </w:r>
            <w:r>
              <w:rPr>
                <w:rStyle w:val="HTMLCode"/>
                <w:rFonts w:eastAsiaTheme="minorEastAsia"/>
              </w:rPr>
              <w:t>System.out.println("User with id "</w:t>
            </w:r>
            <w:r>
              <w:t xml:space="preserve"> </w:t>
            </w:r>
            <w:r>
              <w:rPr>
                <w:rStyle w:val="HTMLCode"/>
                <w:rFonts w:eastAsiaTheme="minorEastAsia"/>
              </w:rPr>
              <w:t>+ id + " not found");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ResponseEntity&lt;User&gt;(HttpStatus.NOT_FOUND);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ResponseEntity&lt;User&gt;(user, HttpStatus.OK);</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lastRenderedPageBreak/>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//-------------------Create a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 method = RequestMethod.POST)</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ResponseEntity&lt;Void&gt; createUser(@RequestBody</w:t>
            </w:r>
            <w:r>
              <w:t xml:space="preserve"> </w:t>
            </w:r>
            <w:r>
              <w:rPr>
                <w:rStyle w:val="HTMLCode"/>
                <w:rFonts w:eastAsiaTheme="minorEastAsia"/>
              </w:rPr>
              <w:t>User user,    UriComponentsBuilder ucBuilder) {</w:t>
            </w:r>
          </w:p>
          <w:p w:rsidR="00973B18" w:rsidRDefault="00973B18" w:rsidP="00973B18">
            <w:r>
              <w:rPr>
                <w:rStyle w:val="HTMLCode"/>
                <w:rFonts w:eastAsiaTheme="minorEastAsia"/>
                <w:color w:val="084683"/>
              </w:rPr>
              <w:t>        </w:t>
            </w:r>
            <w:r>
              <w:rPr>
                <w:rStyle w:val="HTMLCode"/>
                <w:rFonts w:eastAsiaTheme="minorEastAsia"/>
              </w:rPr>
              <w:t>System.out.println("Creating User "</w:t>
            </w:r>
            <w:r>
              <w:t xml:space="preserve"> </w:t>
            </w:r>
            <w:r>
              <w:rPr>
                <w:rStyle w:val="HTMLCode"/>
                <w:rFonts w:eastAsiaTheme="minorEastAsia"/>
              </w:rPr>
              <w:t>+ user.getName());</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(userService.isUserExist(user)) {</w:t>
            </w:r>
          </w:p>
          <w:p w:rsidR="00973B18" w:rsidRDefault="00973B18" w:rsidP="00973B18">
            <w:r>
              <w:rPr>
                <w:rStyle w:val="HTMLCode"/>
                <w:rFonts w:eastAsiaTheme="minorEastAsia"/>
                <w:color w:val="084683"/>
              </w:rPr>
              <w:t>            </w:t>
            </w:r>
            <w:r>
              <w:rPr>
                <w:rStyle w:val="HTMLCode"/>
                <w:rFonts w:eastAsiaTheme="minorEastAsia"/>
              </w:rPr>
              <w:t>System.out.println("A User with name "</w:t>
            </w:r>
            <w:r>
              <w:t xml:space="preserve"> </w:t>
            </w:r>
            <w:r>
              <w:rPr>
                <w:rStyle w:val="HTMLCode"/>
                <w:rFonts w:eastAsiaTheme="minorEastAsia"/>
              </w:rPr>
              <w:t>+ user.getName() + " already exist");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ResponseEntity&lt;Void&gt;(HttpStatus.CONFLICT);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userService.saveUser(user);</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HttpHeaders headers = new</w:t>
            </w:r>
            <w:r>
              <w:t xml:space="preserve"> </w:t>
            </w:r>
            <w:r>
              <w:rPr>
                <w:rStyle w:val="HTMLCode"/>
                <w:rFonts w:eastAsiaTheme="minorEastAsia"/>
              </w:rPr>
              <w:t>HttpHeaders();</w:t>
            </w:r>
          </w:p>
          <w:p w:rsidR="00973B18" w:rsidRDefault="00973B18" w:rsidP="00973B18">
            <w:r>
              <w:rPr>
                <w:rStyle w:val="HTMLCode"/>
                <w:rFonts w:eastAsiaTheme="minorEastAsia"/>
                <w:color w:val="084683"/>
              </w:rPr>
              <w:t>        </w:t>
            </w:r>
            <w:r>
              <w:rPr>
                <w:rStyle w:val="HTMLCode"/>
                <w:rFonts w:eastAsiaTheme="minorEastAsia"/>
              </w:rPr>
              <w:t>headers.setLocation(ucBuilder.path("/user/{id}").buildAndExpand(user.getId()).toUri());</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ResponseEntity&lt;Void&gt;(headers, HttpStatus.CREATED);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Update a User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"/user/{id}", method = RequestMethod.PUT)</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ResponseEntity&lt;User&gt; updateUser(@PathVariable("id") long</w:t>
            </w:r>
            <w:r>
              <w:t xml:space="preserve"> </w:t>
            </w:r>
            <w:r>
              <w:rPr>
                <w:rStyle w:val="HTMLCode"/>
                <w:rFonts w:eastAsiaTheme="minorEastAsia"/>
              </w:rPr>
              <w:t>id, @RequestBody</w:t>
            </w:r>
            <w:r>
              <w:t xml:space="preserve"> </w:t>
            </w:r>
            <w:r>
              <w:rPr>
                <w:rStyle w:val="HTMLCode"/>
                <w:rFonts w:eastAsiaTheme="minorEastAsia"/>
              </w:rPr>
              <w:t>User user) {</w:t>
            </w:r>
          </w:p>
          <w:p w:rsidR="00973B18" w:rsidRDefault="00973B18" w:rsidP="00973B18">
            <w:r>
              <w:rPr>
                <w:rStyle w:val="HTMLCode"/>
                <w:rFonts w:eastAsiaTheme="minorEastAsia"/>
                <w:color w:val="084683"/>
              </w:rPr>
              <w:t>        </w:t>
            </w:r>
            <w:r>
              <w:rPr>
                <w:rStyle w:val="HTMLCode"/>
                <w:rFonts w:eastAsiaTheme="minorEastAsia"/>
              </w:rPr>
              <w:t>System.out.println("Updating User "</w:t>
            </w:r>
            <w:r>
              <w:t xml:space="preserve"> </w:t>
            </w:r>
            <w:r>
              <w:rPr>
                <w:rStyle w:val="HTMLCode"/>
                <w:rFonts w:eastAsiaTheme="minorEastAsia"/>
              </w:rPr>
              <w:t>+ 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User currentUser = userService.findById(id);</w:t>
            </w:r>
          </w:p>
          <w:p w:rsidR="00973B18" w:rsidRDefault="00973B18" w:rsidP="00973B18">
            <w:r>
              <w:rPr>
                <w:rStyle w:val="HTMLCode"/>
                <w:rFonts w:eastAsiaTheme="minorEastAsia"/>
                <w:color w:val="084683"/>
              </w:rPr>
              <w:lastRenderedPageBreak/>
              <w:t>        </w:t>
            </w:r>
            <w:r>
              <w:t> </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(currentUser==null) {</w:t>
            </w:r>
          </w:p>
          <w:p w:rsidR="00973B18" w:rsidRDefault="00973B18" w:rsidP="00973B18">
            <w:r>
              <w:rPr>
                <w:rStyle w:val="HTMLCode"/>
                <w:rFonts w:eastAsiaTheme="minorEastAsia"/>
                <w:color w:val="084683"/>
              </w:rPr>
              <w:t>            </w:t>
            </w:r>
            <w:r>
              <w:rPr>
                <w:rStyle w:val="HTMLCode"/>
                <w:rFonts w:eastAsiaTheme="minorEastAsia"/>
              </w:rPr>
              <w:t>System.out.println("User with id "</w:t>
            </w:r>
            <w:r>
              <w:t xml:space="preserve"> </w:t>
            </w:r>
            <w:r>
              <w:rPr>
                <w:rStyle w:val="HTMLCode"/>
                <w:rFonts w:eastAsiaTheme="minorEastAsia"/>
              </w:rPr>
              <w:t>+ id + " not found");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ResponseEntity&lt;User&gt;(HttpStatus.NOT_FOUND);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currentUser.setName(user.getName());</w:t>
            </w:r>
          </w:p>
          <w:p w:rsidR="00973B18" w:rsidRDefault="00973B18" w:rsidP="00973B18">
            <w:r>
              <w:rPr>
                <w:rStyle w:val="HTMLCode"/>
                <w:rFonts w:eastAsiaTheme="minorEastAsia"/>
                <w:color w:val="084683"/>
              </w:rPr>
              <w:t>        </w:t>
            </w:r>
            <w:r>
              <w:rPr>
                <w:rStyle w:val="HTMLCode"/>
                <w:rFonts w:eastAsiaTheme="minorEastAsia"/>
              </w:rPr>
              <w:t>currentUser.setAge(user.getAge());</w:t>
            </w:r>
          </w:p>
          <w:p w:rsidR="00973B18" w:rsidRDefault="00973B18" w:rsidP="00973B18">
            <w:r>
              <w:rPr>
                <w:rStyle w:val="HTMLCode"/>
                <w:rFonts w:eastAsiaTheme="minorEastAsia"/>
                <w:color w:val="084683"/>
              </w:rPr>
              <w:t>        </w:t>
            </w:r>
            <w:r>
              <w:rPr>
                <w:rStyle w:val="HTMLCode"/>
                <w:rFonts w:eastAsiaTheme="minorEastAsia"/>
              </w:rPr>
              <w:t>currentUser.setSalary(user.getSalary());</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userService.updateUser(currentUser);</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ResponseEntity&lt;User&gt;(currentUser, HttpStatus.OK);</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Delete a User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"/user/{id}", method = RequestMethod.DELETE)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ResponseEntity&lt;User&gt; deleteUser(@PathVariable("id") 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System.out.println("Fetching &amp; Deleting User with id "</w:t>
            </w:r>
            <w:r>
              <w:t xml:space="preserve"> </w:t>
            </w:r>
            <w:r>
              <w:rPr>
                <w:rStyle w:val="HTMLCode"/>
                <w:rFonts w:eastAsiaTheme="minorEastAsia"/>
              </w:rPr>
              <w:t>+ id);</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User user = userService.findById(id);</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 == null) {</w:t>
            </w:r>
          </w:p>
          <w:p w:rsidR="00973B18" w:rsidRDefault="00973B18" w:rsidP="00973B18">
            <w:r>
              <w:rPr>
                <w:rStyle w:val="HTMLCode"/>
                <w:rFonts w:eastAsiaTheme="minorEastAsia"/>
                <w:color w:val="084683"/>
              </w:rPr>
              <w:t>            </w:t>
            </w:r>
            <w:proofErr w:type="gramStart"/>
            <w:r>
              <w:rPr>
                <w:rStyle w:val="HTMLCode"/>
                <w:rFonts w:eastAsiaTheme="minorEastAsia"/>
              </w:rPr>
              <w:t>System.out.println(</w:t>
            </w:r>
            <w:proofErr w:type="gramEnd"/>
            <w:r>
              <w:rPr>
                <w:rStyle w:val="HTMLCode"/>
                <w:rFonts w:eastAsiaTheme="minorEastAsia"/>
              </w:rPr>
              <w:t>"Unable to delete. User with id "</w:t>
            </w:r>
            <w:r>
              <w:t xml:space="preserve"> </w:t>
            </w:r>
            <w:r>
              <w:rPr>
                <w:rStyle w:val="HTMLCode"/>
                <w:rFonts w:eastAsiaTheme="minorEastAsia"/>
              </w:rPr>
              <w:t>+ id + " not found");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ResponseEntity&lt;User&gt;(HttpStatus.NOT_FOUND);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userService.deleteUserById(id);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ResponseEntity&lt;User&gt;(HttpStatus.NO_CONTENT);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lastRenderedPageBreak/>
              <w:t>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Delete All Users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@RequestMapping(value = "/user/", method = RequestMethod.DELETE)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ResponseEntity&lt;User&gt; deleteAllUsers() {</w:t>
            </w:r>
          </w:p>
          <w:p w:rsidR="00973B18" w:rsidRDefault="00973B18" w:rsidP="00973B18">
            <w:r>
              <w:rPr>
                <w:rStyle w:val="HTMLCode"/>
                <w:rFonts w:eastAsiaTheme="minorEastAsia"/>
                <w:color w:val="084683"/>
              </w:rPr>
              <w:t>        </w:t>
            </w:r>
            <w:r>
              <w:rPr>
                <w:rStyle w:val="HTMLCode"/>
                <w:rFonts w:eastAsiaTheme="minorEastAsia"/>
              </w:rPr>
              <w:t>System.out.println("Deleting All Users");</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userService.deleteAllUsers();</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ResponseEntity&lt;User&gt;(HttpStatus.NO_CONTENT);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79" w:author="Unknown"/>
          <w:rFonts w:ascii="inherit" w:hAnsi="inherit" w:cs="Arial"/>
          <w:color w:val="404040"/>
          <w:sz w:val="25"/>
          <w:szCs w:val="25"/>
        </w:rPr>
      </w:pPr>
      <w:ins w:id="80" w:author="Unknown">
        <w:r>
          <w:rPr>
            <w:rStyle w:val="Strong"/>
            <w:rFonts w:ascii="inherit" w:hAnsi="inherit" w:cs="Arial"/>
            <w:color w:val="404040"/>
            <w:sz w:val="25"/>
            <w:szCs w:val="25"/>
            <w:bdr w:val="none" w:sz="0" w:space="0" w:color="auto" w:frame="1"/>
          </w:rPr>
          <w:lastRenderedPageBreak/>
          <w:t xml:space="preserve">Detailed </w:t>
        </w:r>
        <w:proofErr w:type="gramStart"/>
        <w:r>
          <w:rPr>
            <w:rStyle w:val="Strong"/>
            <w:rFonts w:ascii="inherit" w:hAnsi="inherit" w:cs="Arial"/>
            <w:color w:val="404040"/>
            <w:sz w:val="25"/>
            <w:szCs w:val="25"/>
            <w:bdr w:val="none" w:sz="0" w:space="0" w:color="auto" w:frame="1"/>
          </w:rPr>
          <w:t>Explanation :</w:t>
        </w:r>
        <w:proofErr w:type="gramEnd"/>
      </w:ins>
    </w:p>
    <w:p w:rsidR="00973B18" w:rsidRDefault="00973B18" w:rsidP="00973B18">
      <w:pPr>
        <w:pStyle w:val="NormalWeb"/>
        <w:shd w:val="clear" w:color="auto" w:fill="FFFFFF"/>
        <w:spacing w:before="0" w:beforeAutospacing="0" w:after="0" w:afterAutospacing="0"/>
        <w:textAlignment w:val="baseline"/>
        <w:rPr>
          <w:ins w:id="81" w:author="Unknown"/>
          <w:rFonts w:ascii="inherit" w:hAnsi="inherit" w:cs="Arial"/>
          <w:color w:val="404040"/>
          <w:sz w:val="25"/>
          <w:szCs w:val="25"/>
        </w:rPr>
      </w:pPr>
      <w:proofErr w:type="gramStart"/>
      <w:ins w:id="82" w:author="Unknown">
        <w:r>
          <w:rPr>
            <w:rStyle w:val="Strong"/>
            <w:rFonts w:ascii="inherit" w:hAnsi="inherit" w:cs="Arial"/>
            <w:color w:val="404040"/>
            <w:sz w:val="25"/>
            <w:szCs w:val="25"/>
            <w:bdr w:val="none" w:sz="0" w:space="0" w:color="auto" w:frame="1"/>
          </w:rPr>
          <w:t>@RestController</w:t>
        </w:r>
        <w:r>
          <w:rPr>
            <w:rFonts w:ascii="inherit" w:hAnsi="inherit" w:cs="Arial"/>
            <w:color w:val="404040"/>
            <w:sz w:val="25"/>
            <w:szCs w:val="25"/>
          </w:rPr>
          <w:t> :</w:t>
        </w:r>
        <w:proofErr w:type="gramEnd"/>
        <w:r>
          <w:rPr>
            <w:rFonts w:ascii="inherit" w:hAnsi="inherit" w:cs="Arial"/>
            <w:color w:val="404040"/>
            <w:sz w:val="25"/>
            <w:szCs w:val="25"/>
          </w:rPr>
          <w:t xml:space="preserve"> First of all, we are using Spring 4′s new @RestController annotation. This annotation eliminates the need of annotating each method with @ResponseBody. Under the hood, @RestController is itself annotated with @ResponseBody, and can be considered as combination of @Controller and @ResponseBody.</w:t>
        </w:r>
      </w:ins>
    </w:p>
    <w:p w:rsidR="00973B18" w:rsidRDefault="00973B18" w:rsidP="00973B18">
      <w:pPr>
        <w:pStyle w:val="NormalWeb"/>
        <w:shd w:val="clear" w:color="auto" w:fill="FFFFFF"/>
        <w:spacing w:before="0" w:beforeAutospacing="0" w:after="0" w:afterAutospacing="0"/>
        <w:textAlignment w:val="baseline"/>
        <w:rPr>
          <w:ins w:id="83" w:author="Unknown"/>
          <w:rFonts w:ascii="inherit" w:hAnsi="inherit" w:cs="Arial"/>
          <w:color w:val="404040"/>
          <w:sz w:val="25"/>
          <w:szCs w:val="25"/>
        </w:rPr>
      </w:pPr>
      <w:proofErr w:type="gramStart"/>
      <w:ins w:id="84" w:author="Unknown">
        <w:r>
          <w:rPr>
            <w:rStyle w:val="Strong"/>
            <w:rFonts w:ascii="inherit" w:hAnsi="inherit" w:cs="Arial"/>
            <w:color w:val="404040"/>
            <w:sz w:val="25"/>
            <w:szCs w:val="25"/>
            <w:bdr w:val="none" w:sz="0" w:space="0" w:color="auto" w:frame="1"/>
          </w:rPr>
          <w:t>@RequestBody</w:t>
        </w:r>
        <w:r>
          <w:rPr>
            <w:rFonts w:ascii="inherit" w:hAnsi="inherit" w:cs="Arial"/>
            <w:color w:val="404040"/>
            <w:sz w:val="25"/>
            <w:szCs w:val="25"/>
          </w:rPr>
          <w:t> :</w:t>
        </w:r>
        <w:proofErr w:type="gramEnd"/>
        <w:r>
          <w:rPr>
            <w:rFonts w:ascii="inherit" w:hAnsi="inherit" w:cs="Arial"/>
            <w:color w:val="404040"/>
            <w:sz w:val="25"/>
            <w:szCs w:val="25"/>
          </w:rPr>
          <w:t xml:space="preserve"> If a method parameter is annotated with @RequestBody, Spring will bind the incoming HTTP request body(for the URL mentioned in @RequestMapping for that method) to that parameter. While doing that, </w:t>
        </w:r>
        <w:proofErr w:type="gramStart"/>
        <w:r>
          <w:rPr>
            <w:rFonts w:ascii="inherit" w:hAnsi="inherit" w:cs="Arial"/>
            <w:color w:val="404040"/>
            <w:sz w:val="25"/>
            <w:szCs w:val="25"/>
          </w:rPr>
          <w:t>Spring</w:t>
        </w:r>
        <w:proofErr w:type="gramEnd"/>
        <w:r>
          <w:rPr>
            <w:rFonts w:ascii="inherit" w:hAnsi="inherit" w:cs="Arial"/>
            <w:color w:val="404040"/>
            <w:sz w:val="25"/>
            <w:szCs w:val="25"/>
          </w:rPr>
          <w:t xml:space="preserve"> will [behind the scenes] use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"http://docs.spring.io/spring/docs/current/spring-framework-reference/htmlsingle/" \l "rest-message-conversion"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 Message converters</w:t>
        </w:r>
        <w:r w:rsidR="00510313">
          <w:rPr>
            <w:rFonts w:ascii="inherit" w:hAnsi="inherit" w:cs="Arial"/>
            <w:color w:val="404040"/>
            <w:sz w:val="25"/>
            <w:szCs w:val="25"/>
          </w:rPr>
          <w:fldChar w:fldCharType="end"/>
        </w:r>
        <w:r>
          <w:rPr>
            <w:rFonts w:ascii="inherit" w:hAnsi="inherit" w:cs="Arial"/>
            <w:color w:val="404040"/>
            <w:sz w:val="25"/>
            <w:szCs w:val="25"/>
          </w:rPr>
          <w:t> to convert the HTTP request body into domain object [deserialize request body to domain object], based on ACCEPT or Content-Type header present in request.</w:t>
        </w:r>
      </w:ins>
    </w:p>
    <w:p w:rsidR="00973B18" w:rsidRDefault="00973B18" w:rsidP="00973B18">
      <w:pPr>
        <w:pStyle w:val="NormalWeb"/>
        <w:shd w:val="clear" w:color="auto" w:fill="FFFFFF"/>
        <w:spacing w:before="0" w:beforeAutospacing="0" w:after="0" w:afterAutospacing="0"/>
        <w:textAlignment w:val="baseline"/>
        <w:rPr>
          <w:ins w:id="85" w:author="Unknown"/>
          <w:rFonts w:ascii="inherit" w:hAnsi="inherit" w:cs="Arial"/>
          <w:color w:val="404040"/>
          <w:sz w:val="25"/>
          <w:szCs w:val="25"/>
        </w:rPr>
      </w:pPr>
      <w:proofErr w:type="gramStart"/>
      <w:ins w:id="86" w:author="Unknown">
        <w:r>
          <w:rPr>
            <w:rStyle w:val="Strong"/>
            <w:rFonts w:ascii="inherit" w:hAnsi="inherit" w:cs="Arial"/>
            <w:color w:val="404040"/>
            <w:sz w:val="25"/>
            <w:szCs w:val="25"/>
            <w:bdr w:val="none" w:sz="0" w:space="0" w:color="auto" w:frame="1"/>
          </w:rPr>
          <w:t>@ResponseBody</w:t>
        </w:r>
        <w:r>
          <w:rPr>
            <w:rFonts w:ascii="inherit" w:hAnsi="inherit" w:cs="Arial"/>
            <w:color w:val="404040"/>
            <w:sz w:val="25"/>
            <w:szCs w:val="25"/>
          </w:rPr>
          <w:t> :</w:t>
        </w:r>
        <w:proofErr w:type="gramEnd"/>
        <w:r>
          <w:rPr>
            <w:rFonts w:ascii="inherit" w:hAnsi="inherit" w:cs="Arial"/>
            <w:color w:val="404040"/>
            <w:sz w:val="25"/>
            <w:szCs w:val="25"/>
          </w:rPr>
          <w:t xml:space="preserve"> If a method is annotated with @ResponseBody, Spring will bind the return value to outgoing HTTP response body. While doing that, </w:t>
        </w:r>
        <w:proofErr w:type="gramStart"/>
        <w:r>
          <w:rPr>
            <w:rFonts w:ascii="inherit" w:hAnsi="inherit" w:cs="Arial"/>
            <w:color w:val="404040"/>
            <w:sz w:val="25"/>
            <w:szCs w:val="25"/>
          </w:rPr>
          <w:t>Spring</w:t>
        </w:r>
        <w:proofErr w:type="gramEnd"/>
        <w:r>
          <w:rPr>
            <w:rFonts w:ascii="inherit" w:hAnsi="inherit" w:cs="Arial"/>
            <w:color w:val="404040"/>
            <w:sz w:val="25"/>
            <w:szCs w:val="25"/>
          </w:rPr>
          <w:t xml:space="preserve"> will [behind the scenes] use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"http://docs.spring.io/spring/docs/current/spring-framework-reference/htmlsingle/" \l "rest-message-conversion"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 Message converters</w:t>
        </w:r>
        <w:r w:rsidR="00510313">
          <w:rPr>
            <w:rFonts w:ascii="inherit" w:hAnsi="inherit" w:cs="Arial"/>
            <w:color w:val="404040"/>
            <w:sz w:val="25"/>
            <w:szCs w:val="25"/>
          </w:rPr>
          <w:fldChar w:fldCharType="end"/>
        </w:r>
        <w:r>
          <w:rPr>
            <w:rFonts w:ascii="inherit" w:hAnsi="inherit" w:cs="Arial"/>
            <w:color w:val="404040"/>
            <w:sz w:val="25"/>
            <w:szCs w:val="25"/>
          </w:rPr>
          <w:t> to convert the return value to HTTP response body [serialize the object to response body], based on Content-Type present in request HTTP header. As already mentioned, in Spring 4, you may stop using this annotation.</w:t>
        </w:r>
      </w:ins>
    </w:p>
    <w:p w:rsidR="00973B18" w:rsidRDefault="00973B18" w:rsidP="00973B18">
      <w:pPr>
        <w:pStyle w:val="NormalWeb"/>
        <w:shd w:val="clear" w:color="auto" w:fill="FFFFFF"/>
        <w:spacing w:before="0" w:beforeAutospacing="0" w:after="0" w:afterAutospacing="0"/>
        <w:textAlignment w:val="baseline"/>
        <w:rPr>
          <w:ins w:id="87" w:author="Unknown"/>
          <w:rFonts w:ascii="inherit" w:hAnsi="inherit" w:cs="Arial"/>
          <w:color w:val="404040"/>
          <w:sz w:val="25"/>
          <w:szCs w:val="25"/>
        </w:rPr>
      </w:pPr>
      <w:ins w:id="88" w:author="Unknown">
        <w:r>
          <w:rPr>
            <w:rStyle w:val="Strong"/>
            <w:rFonts w:ascii="inherit" w:hAnsi="inherit" w:cs="Arial"/>
            <w:color w:val="404040"/>
            <w:sz w:val="25"/>
            <w:szCs w:val="25"/>
            <w:bdr w:val="none" w:sz="0" w:space="0" w:color="auto" w:frame="1"/>
          </w:rPr>
          <w:t>ResponseEntity</w:t>
        </w:r>
        <w:r>
          <w:rPr>
            <w:rFonts w:ascii="inherit" w:hAnsi="inherit" w:cs="Arial"/>
            <w:color w:val="404040"/>
            <w:sz w:val="25"/>
            <w:szCs w:val="25"/>
          </w:rPr>
          <w:t xml:space="preserve"> is a real deal. It represents the entire HTTP response. Good thing about it is that you can control anything that goes into it. You can specify status code, headers, and body. It comes with several constructors to carry the information you want to </w:t>
        </w:r>
        <w:proofErr w:type="gramStart"/>
        <w:r>
          <w:rPr>
            <w:rFonts w:ascii="inherit" w:hAnsi="inherit" w:cs="Arial"/>
            <w:color w:val="404040"/>
            <w:sz w:val="25"/>
            <w:szCs w:val="25"/>
          </w:rPr>
          <w:t>sent</w:t>
        </w:r>
        <w:proofErr w:type="gramEnd"/>
        <w:r>
          <w:rPr>
            <w:rFonts w:ascii="inherit" w:hAnsi="inherit" w:cs="Arial"/>
            <w:color w:val="404040"/>
            <w:sz w:val="25"/>
            <w:szCs w:val="25"/>
          </w:rPr>
          <w:t xml:space="preserve"> in HTTP Response.</w:t>
        </w:r>
      </w:ins>
    </w:p>
    <w:p w:rsidR="00973B18" w:rsidRDefault="00973B18" w:rsidP="00973B18">
      <w:pPr>
        <w:pStyle w:val="NormalWeb"/>
        <w:shd w:val="clear" w:color="auto" w:fill="FFFFFF"/>
        <w:spacing w:before="0" w:beforeAutospacing="0" w:after="0" w:afterAutospacing="0"/>
        <w:textAlignment w:val="baseline"/>
        <w:rPr>
          <w:ins w:id="89" w:author="Unknown"/>
          <w:rFonts w:ascii="inherit" w:hAnsi="inherit" w:cs="Arial"/>
          <w:color w:val="404040"/>
          <w:sz w:val="25"/>
          <w:szCs w:val="25"/>
        </w:rPr>
      </w:pPr>
      <w:ins w:id="90" w:author="Unknown">
        <w:r>
          <w:rPr>
            <w:rStyle w:val="Strong"/>
            <w:rFonts w:ascii="inherit" w:hAnsi="inherit" w:cs="Arial"/>
            <w:color w:val="404040"/>
            <w:sz w:val="25"/>
            <w:szCs w:val="25"/>
            <w:bdr w:val="none" w:sz="0" w:space="0" w:color="auto" w:frame="1"/>
          </w:rPr>
          <w:t>@PathVariable</w:t>
        </w:r>
        <w:r>
          <w:rPr>
            <w:rFonts w:ascii="inherit" w:hAnsi="inherit" w:cs="Arial"/>
            <w:color w:val="404040"/>
            <w:sz w:val="25"/>
            <w:szCs w:val="25"/>
          </w:rPr>
          <w:t> This annotation indicates that a method parameter should be bound to a URI template variable [the one in '{}'].</w:t>
        </w:r>
      </w:ins>
    </w:p>
    <w:p w:rsidR="00973B18" w:rsidRDefault="00973B18" w:rsidP="00973B18">
      <w:pPr>
        <w:pStyle w:val="NormalWeb"/>
        <w:shd w:val="clear" w:color="auto" w:fill="FFFFFF"/>
        <w:spacing w:before="0" w:beforeAutospacing="0" w:after="360" w:afterAutospacing="0"/>
        <w:textAlignment w:val="baseline"/>
        <w:rPr>
          <w:ins w:id="91" w:author="Unknown"/>
          <w:rFonts w:ascii="inherit" w:hAnsi="inherit" w:cs="Arial"/>
          <w:color w:val="404040"/>
          <w:sz w:val="25"/>
          <w:szCs w:val="25"/>
        </w:rPr>
      </w:pPr>
      <w:ins w:id="92" w:author="Unknown">
        <w:r>
          <w:rPr>
            <w:rFonts w:ascii="inherit" w:hAnsi="inherit" w:cs="Arial"/>
            <w:color w:val="404040"/>
            <w:sz w:val="25"/>
            <w:szCs w:val="25"/>
          </w:rPr>
          <w:t xml:space="preserve">Basically, </w:t>
        </w:r>
        <w:proofErr w:type="gramStart"/>
        <w:r>
          <w:rPr>
            <w:rFonts w:ascii="inherit" w:hAnsi="inherit" w:cs="Arial"/>
            <w:color w:val="404040"/>
            <w:sz w:val="25"/>
            <w:szCs w:val="25"/>
          </w:rPr>
          <w:t>@RestController ,</w:t>
        </w:r>
        <w:proofErr w:type="gramEnd"/>
        <w:r>
          <w:rPr>
            <w:rFonts w:ascii="inherit" w:hAnsi="inherit" w:cs="Arial"/>
            <w:color w:val="404040"/>
            <w:sz w:val="25"/>
            <w:szCs w:val="25"/>
          </w:rPr>
          <w:t xml:space="preserve"> @RequestBody, ResponseEntity &amp; @PathVariable are all you need to know to implement a REST API in Spring 4. Additionally, spring provides several support classes to help you implement something customized.</w:t>
        </w:r>
      </w:ins>
    </w:p>
    <w:p w:rsidR="00973B18" w:rsidRDefault="00973B18" w:rsidP="00973B18">
      <w:pPr>
        <w:pStyle w:val="NormalWeb"/>
        <w:shd w:val="clear" w:color="auto" w:fill="FFFFFF"/>
        <w:spacing w:before="0" w:beforeAutospacing="0" w:after="0" w:afterAutospacing="0"/>
        <w:textAlignment w:val="baseline"/>
        <w:rPr>
          <w:ins w:id="93" w:author="Unknown"/>
          <w:rFonts w:ascii="inherit" w:hAnsi="inherit" w:cs="Arial"/>
          <w:color w:val="404040"/>
          <w:sz w:val="25"/>
          <w:szCs w:val="25"/>
        </w:rPr>
      </w:pPr>
      <w:proofErr w:type="gramStart"/>
      <w:ins w:id="94" w:author="Unknown">
        <w:r>
          <w:rPr>
            <w:rStyle w:val="Strong"/>
            <w:rFonts w:ascii="inherit" w:hAnsi="inherit" w:cs="Arial"/>
            <w:color w:val="404040"/>
            <w:sz w:val="25"/>
            <w:szCs w:val="25"/>
            <w:bdr w:val="none" w:sz="0" w:space="0" w:color="auto" w:frame="1"/>
          </w:rPr>
          <w:lastRenderedPageBreak/>
          <w:t>MediaType :</w:t>
        </w:r>
        <w:proofErr w:type="gramEnd"/>
        <w:r>
          <w:rPr>
            <w:rFonts w:ascii="inherit" w:hAnsi="inherit" w:cs="Arial"/>
            <w:color w:val="404040"/>
            <w:sz w:val="25"/>
            <w:szCs w:val="25"/>
          </w:rPr>
          <w:t> With @RequestMapping annotation, you can additionally, specify the MediaType to be produced or consumed (using </w:t>
        </w:r>
        <w:r>
          <w:rPr>
            <w:rStyle w:val="Strong"/>
            <w:rFonts w:ascii="inherit" w:hAnsi="inherit" w:cs="Arial"/>
            <w:color w:val="404040"/>
            <w:sz w:val="25"/>
            <w:szCs w:val="25"/>
            <w:bdr w:val="none" w:sz="0" w:space="0" w:color="auto" w:frame="1"/>
          </w:rPr>
          <w:t>produces</w:t>
        </w:r>
        <w:r>
          <w:rPr>
            <w:rFonts w:ascii="inherit" w:hAnsi="inherit" w:cs="Arial"/>
            <w:color w:val="404040"/>
            <w:sz w:val="25"/>
            <w:szCs w:val="25"/>
          </w:rPr>
          <w:t> or </w:t>
        </w:r>
        <w:r>
          <w:rPr>
            <w:rStyle w:val="Strong"/>
            <w:rFonts w:ascii="inherit" w:hAnsi="inherit" w:cs="Arial"/>
            <w:color w:val="404040"/>
            <w:sz w:val="25"/>
            <w:szCs w:val="25"/>
            <w:bdr w:val="none" w:sz="0" w:space="0" w:color="auto" w:frame="1"/>
          </w:rPr>
          <w:t>consumes</w:t>
        </w:r>
        <w:r>
          <w:rPr>
            <w:rFonts w:ascii="inherit" w:hAnsi="inherit" w:cs="Arial"/>
            <w:color w:val="404040"/>
            <w:sz w:val="25"/>
            <w:szCs w:val="25"/>
          </w:rPr>
          <w:t> attributes) by that particular controller method, to further narrow down the mapping.</w:t>
        </w:r>
      </w:ins>
    </w:p>
    <w:p w:rsidR="00973B18" w:rsidRDefault="00973B18" w:rsidP="00973B18">
      <w:pPr>
        <w:pStyle w:val="NormalWeb"/>
        <w:shd w:val="clear" w:color="auto" w:fill="FFFFFF"/>
        <w:spacing w:before="0" w:beforeAutospacing="0" w:after="0" w:afterAutospacing="0"/>
        <w:textAlignment w:val="baseline"/>
        <w:rPr>
          <w:ins w:id="95"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96" w:author="Unknown"/>
          <w:rFonts w:ascii="inherit" w:hAnsi="inherit" w:cs="Arial"/>
          <w:color w:val="404040"/>
          <w:sz w:val="34"/>
          <w:szCs w:val="34"/>
        </w:rPr>
      </w:pPr>
      <w:ins w:id="97" w:author="Unknown">
        <w:r>
          <w:rPr>
            <w:rStyle w:val="Strong"/>
            <w:rFonts w:ascii="inherit" w:hAnsi="inherit" w:cs="Arial"/>
            <w:b/>
            <w:bCs/>
            <w:color w:val="404040"/>
            <w:sz w:val="34"/>
            <w:szCs w:val="34"/>
            <w:bdr w:val="none" w:sz="0" w:space="0" w:color="auto" w:frame="1"/>
          </w:rPr>
          <w:t>Deploy and Test this API, let’s dig deeper into how this thing works</w:t>
        </w:r>
      </w:ins>
    </w:p>
    <w:p w:rsidR="00973B18" w:rsidRDefault="00973B18" w:rsidP="00973B18">
      <w:pPr>
        <w:pStyle w:val="NormalWeb"/>
        <w:shd w:val="clear" w:color="auto" w:fill="FFFFFF"/>
        <w:spacing w:before="0" w:beforeAutospacing="0" w:after="0" w:afterAutospacing="0"/>
        <w:textAlignment w:val="baseline"/>
        <w:rPr>
          <w:ins w:id="98" w:author="Unknown"/>
          <w:rFonts w:ascii="inherit" w:hAnsi="inherit" w:cs="Arial"/>
          <w:color w:val="404040"/>
          <w:sz w:val="25"/>
          <w:szCs w:val="25"/>
        </w:rPr>
      </w:pPr>
      <w:ins w:id="99" w:author="Unknown">
        <w:r>
          <w:rPr>
            <w:rFonts w:ascii="inherit" w:hAnsi="inherit" w:cs="Arial"/>
            <w:color w:val="404040"/>
            <w:sz w:val="25"/>
            <w:szCs w:val="25"/>
          </w:rPr>
          <w:t>At the at end of day, it’s just a plain controller class, part of a deploy-able application</w:t>
        </w:r>
        <w:proofErr w:type="gramStart"/>
        <w:r>
          <w:rPr>
            <w:rFonts w:ascii="inherit" w:hAnsi="inherit" w:cs="Arial"/>
            <w:color w:val="404040"/>
            <w:sz w:val="25"/>
            <w:szCs w:val="25"/>
          </w:rPr>
          <w:t>.[</w:t>
        </w:r>
        <w:proofErr w:type="gramEnd"/>
        <w:r>
          <w:rPr>
            <w:rFonts w:ascii="inherit" w:hAnsi="inherit" w:cs="Arial"/>
            <w:color w:val="404040"/>
            <w:sz w:val="25"/>
            <w:szCs w:val="25"/>
          </w:rPr>
          <w:t>Complete downloadable application code is shown further down in post which you can deploy straight-away in your container]. I am going to deploy it, in order to see things live and discuss each operation in detail. Deployed Application is available at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"http://localhost:8080/Spring4MVCCRUDRestService"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http://localhost:8080/Spring4MVCCRUDRestService</w:t>
        </w:r>
        <w:r w:rsidR="00510313">
          <w:rPr>
            <w:rFonts w:ascii="inherit" w:hAnsi="inherit" w:cs="Arial"/>
            <w:color w:val="404040"/>
            <w:sz w:val="25"/>
            <w:szCs w:val="25"/>
          </w:rPr>
          <w:fldChar w:fldCharType="end"/>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00" w:author="Unknown"/>
          <w:rFonts w:ascii="inherit" w:hAnsi="inherit" w:cs="Arial"/>
          <w:color w:val="404040"/>
          <w:sz w:val="25"/>
          <w:szCs w:val="25"/>
        </w:rPr>
      </w:pPr>
      <w:ins w:id="101" w:author="Unknown">
        <w:r>
          <w:rPr>
            <w:rFonts w:ascii="inherit" w:hAnsi="inherit" w:cs="Arial"/>
            <w:color w:val="404040"/>
            <w:sz w:val="25"/>
            <w:szCs w:val="25"/>
          </w:rPr>
          <w:t>To test this API, i will use an external client POSTMAN (An extension from CHROME). We will write our own client in just few minutes.</w:t>
        </w:r>
      </w:ins>
    </w:p>
    <w:p w:rsidR="00973B18" w:rsidRDefault="00973B18" w:rsidP="00973B18">
      <w:pPr>
        <w:pStyle w:val="NormalWeb"/>
        <w:shd w:val="clear" w:color="auto" w:fill="FFFFFF"/>
        <w:spacing w:before="0" w:beforeAutospacing="0" w:after="0" w:afterAutospacing="0"/>
        <w:textAlignment w:val="baseline"/>
        <w:rPr>
          <w:ins w:id="102" w:author="Unknown"/>
          <w:rFonts w:ascii="inherit" w:hAnsi="inherit" w:cs="Arial"/>
          <w:color w:val="404040"/>
          <w:sz w:val="25"/>
          <w:szCs w:val="25"/>
        </w:rPr>
      </w:pPr>
      <w:ins w:id="103" w:author="Unknown">
        <w:r>
          <w:rPr>
            <w:rStyle w:val="Strong"/>
            <w:rFonts w:ascii="inherit" w:hAnsi="inherit" w:cs="Arial"/>
            <w:color w:val="404040"/>
            <w:sz w:val="25"/>
            <w:szCs w:val="25"/>
            <w:bdr w:val="none" w:sz="0" w:space="0" w:color="auto" w:frame="1"/>
          </w:rPr>
          <w:t>1. Retrieve all users</w:t>
        </w:r>
      </w:ins>
    </w:p>
    <w:p w:rsidR="00973B18" w:rsidRDefault="00973B18" w:rsidP="00973B18">
      <w:pPr>
        <w:pStyle w:val="NormalWeb"/>
        <w:shd w:val="clear" w:color="auto" w:fill="FFFFFF"/>
        <w:spacing w:before="0" w:beforeAutospacing="0" w:after="360" w:afterAutospacing="0"/>
        <w:textAlignment w:val="baseline"/>
        <w:rPr>
          <w:ins w:id="104" w:author="Unknown"/>
          <w:rFonts w:ascii="inherit" w:hAnsi="inherit" w:cs="Arial"/>
          <w:color w:val="404040"/>
          <w:sz w:val="25"/>
          <w:szCs w:val="25"/>
        </w:rPr>
      </w:pPr>
      <w:ins w:id="105" w:author="Unknown">
        <w:r>
          <w:rPr>
            <w:rFonts w:ascii="inherit" w:hAnsi="inherit" w:cs="Arial"/>
            <w:color w:val="404040"/>
            <w:sz w:val="25"/>
            <w:szCs w:val="25"/>
          </w:rPr>
          <w:t xml:space="preserve">Open POSTMAN tool, select request type [GET for this usecase], </w:t>
        </w:r>
        <w:proofErr w:type="gramStart"/>
        <w:r>
          <w:rPr>
            <w:rFonts w:ascii="inherit" w:hAnsi="inherit" w:cs="Arial"/>
            <w:color w:val="404040"/>
            <w:sz w:val="25"/>
            <w:szCs w:val="25"/>
          </w:rPr>
          <w:t>specify</w:t>
        </w:r>
        <w:proofErr w:type="gramEnd"/>
        <w:r>
          <w:rPr>
            <w:rFonts w:ascii="inherit" w:hAnsi="inherit" w:cs="Arial"/>
            <w:color w:val="404040"/>
            <w:sz w:val="25"/>
            <w:szCs w:val="25"/>
          </w:rPr>
          <w:t xml:space="preserve"> the operation uri.</w:t>
        </w:r>
      </w:ins>
    </w:p>
    <w:p w:rsidR="00973B18" w:rsidRDefault="00973B18" w:rsidP="00973B18">
      <w:pPr>
        <w:pStyle w:val="NormalWeb"/>
        <w:shd w:val="clear" w:color="auto" w:fill="FFFFFF"/>
        <w:spacing w:before="0" w:beforeAutospacing="0" w:after="360" w:afterAutospacing="0"/>
        <w:textAlignment w:val="baseline"/>
        <w:rPr>
          <w:ins w:id="106" w:author="Unknown"/>
          <w:rFonts w:ascii="inherit" w:hAnsi="inherit" w:cs="Arial"/>
          <w:color w:val="404040"/>
          <w:sz w:val="25"/>
          <w:szCs w:val="25"/>
        </w:rPr>
      </w:pPr>
      <w:r>
        <w:rPr>
          <w:rFonts w:ascii="inherit" w:hAnsi="inherit" w:cs="Arial"/>
          <w:noProof/>
          <w:color w:val="404040"/>
          <w:sz w:val="25"/>
          <w:szCs w:val="25"/>
        </w:rPr>
        <w:drawing>
          <wp:inline distT="0" distB="0" distL="0" distR="0">
            <wp:extent cx="8016875" cy="4465955"/>
            <wp:effectExtent l="19050" t="0" r="3175" b="0"/>
            <wp:docPr id="163" name="Picture 163" descr="SpringMVC4CRUDRestService_im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pringMVC4CRUDRestService_img_1"/>
                    <pic:cNvPicPr>
                      <a:picLocks noChangeAspect="1" noChangeArrowheads="1"/>
                    </pic:cNvPicPr>
                  </pic:nvPicPr>
                  <pic:blipFill>
                    <a:blip r:embed="rId84"/>
                    <a:srcRect/>
                    <a:stretch>
                      <a:fillRect/>
                    </a:stretch>
                  </pic:blipFill>
                  <pic:spPr bwMode="auto">
                    <a:xfrm>
                      <a:off x="0" y="0"/>
                      <a:ext cx="8016875" cy="446595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07" w:author="Unknown"/>
          <w:rFonts w:ascii="inherit" w:hAnsi="inherit" w:cs="Arial"/>
          <w:color w:val="404040"/>
          <w:sz w:val="25"/>
          <w:szCs w:val="25"/>
        </w:rPr>
      </w:pPr>
      <w:ins w:id="108" w:author="Unknown">
        <w:r>
          <w:rPr>
            <w:rFonts w:ascii="inherit" w:hAnsi="inherit" w:cs="Arial"/>
            <w:color w:val="404040"/>
            <w:sz w:val="25"/>
            <w:szCs w:val="25"/>
          </w:rPr>
          <w:t>Notice that we did not specify any HTTP header here. Click on Send, you will receive list of all users.</w:t>
        </w:r>
      </w:ins>
    </w:p>
    <w:p w:rsidR="00973B18" w:rsidRDefault="00973B18" w:rsidP="00973B18">
      <w:pPr>
        <w:pStyle w:val="NormalWeb"/>
        <w:shd w:val="clear" w:color="auto" w:fill="FFFFFF"/>
        <w:spacing w:before="0" w:beforeAutospacing="0" w:after="360" w:afterAutospacing="0"/>
        <w:textAlignment w:val="baseline"/>
        <w:rPr>
          <w:ins w:id="109"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16875" cy="7421245"/>
            <wp:effectExtent l="19050" t="0" r="3175" b="0"/>
            <wp:docPr id="164" name="Picture 164" descr="SpringMVC4CRUDRestService_im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pringMVC4CRUDRestService_img_2"/>
                    <pic:cNvPicPr>
                      <a:picLocks noChangeAspect="1" noChangeArrowheads="1"/>
                    </pic:cNvPicPr>
                  </pic:nvPicPr>
                  <pic:blipFill>
                    <a:blip r:embed="rId85"/>
                    <a:srcRect/>
                    <a:stretch>
                      <a:fillRect/>
                    </a:stretch>
                  </pic:blipFill>
                  <pic:spPr bwMode="auto">
                    <a:xfrm>
                      <a:off x="0" y="0"/>
                      <a:ext cx="8016875" cy="742124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10" w:author="Unknown"/>
          <w:rFonts w:ascii="inherit" w:hAnsi="inherit" w:cs="Arial"/>
          <w:color w:val="404040"/>
          <w:sz w:val="25"/>
          <w:szCs w:val="25"/>
        </w:rPr>
      </w:pPr>
      <w:ins w:id="111" w:author="Unknown">
        <w:r>
          <w:rPr>
            <w:rFonts w:ascii="inherit" w:hAnsi="inherit" w:cs="Arial"/>
            <w:color w:val="404040"/>
            <w:sz w:val="25"/>
            <w:szCs w:val="25"/>
          </w:rPr>
          <w:t>Also notice the HTTP 200 response. Additionally check headers.</w:t>
        </w:r>
      </w:ins>
    </w:p>
    <w:p w:rsidR="00973B18" w:rsidRDefault="00973B18" w:rsidP="00973B18">
      <w:pPr>
        <w:pStyle w:val="NormalWeb"/>
        <w:shd w:val="clear" w:color="auto" w:fill="FFFFFF"/>
        <w:spacing w:before="0" w:beforeAutospacing="0" w:after="360" w:afterAutospacing="0"/>
        <w:textAlignment w:val="baseline"/>
        <w:rPr>
          <w:ins w:id="112"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06080" cy="4699635"/>
            <wp:effectExtent l="19050" t="0" r="0" b="0"/>
            <wp:docPr id="165" name="Picture 165" descr="SpringMVC4CRUDRestService_im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pringMVC4CRUDRestService_img_3"/>
                    <pic:cNvPicPr>
                      <a:picLocks noChangeAspect="1" noChangeArrowheads="1"/>
                    </pic:cNvPicPr>
                  </pic:nvPicPr>
                  <pic:blipFill>
                    <a:blip r:embed="rId86"/>
                    <a:srcRect/>
                    <a:stretch>
                      <a:fillRect/>
                    </a:stretch>
                  </pic:blipFill>
                  <pic:spPr bwMode="auto">
                    <a:xfrm>
                      <a:off x="0" y="0"/>
                      <a:ext cx="8006080" cy="469963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13" w:author="Unknown"/>
          <w:rFonts w:ascii="inherit" w:hAnsi="inherit" w:cs="Arial"/>
          <w:color w:val="404040"/>
          <w:sz w:val="25"/>
          <w:szCs w:val="25"/>
        </w:rPr>
      </w:pPr>
      <w:ins w:id="114" w:author="Unknown">
        <w:r>
          <w:rPr>
            <w:rFonts w:ascii="inherit" w:hAnsi="inherit" w:cs="Arial"/>
            <w:color w:val="404040"/>
            <w:sz w:val="25"/>
            <w:szCs w:val="25"/>
          </w:rPr>
          <w:t>You might be wondering how the response is sent as JSON string, and the Content-Type header in response confirms that. Glad you asked. This is due to the fact that we have included Jackson library in our project.</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&lt;groupId&gt;com.fasterxml.jackson.core&lt;/groupId&gt;</w:t>
            </w:r>
          </w:p>
          <w:p w:rsidR="00973B18" w:rsidRDefault="00973B18" w:rsidP="00973B18">
            <w:r>
              <w:rPr>
                <w:rStyle w:val="HTMLCode"/>
                <w:rFonts w:eastAsiaTheme="minorEastAsia"/>
                <w:color w:val="084683"/>
              </w:rPr>
              <w:t>    </w:t>
            </w:r>
            <w:r>
              <w:rPr>
                <w:rStyle w:val="HTMLCode"/>
                <w:rFonts w:eastAsiaTheme="minorEastAsia"/>
              </w:rPr>
              <w:t>&lt;artifactId&gt;jackson-databind&lt;/artifactId&gt;</w:t>
            </w:r>
          </w:p>
          <w:p w:rsidR="00973B18" w:rsidRDefault="00973B18" w:rsidP="00973B18">
            <w:r>
              <w:rPr>
                <w:rStyle w:val="HTMLCode"/>
                <w:rFonts w:eastAsiaTheme="minorEastAsia"/>
                <w:color w:val="084683"/>
              </w:rPr>
              <w:t>    </w:t>
            </w:r>
            <w:r>
              <w:rPr>
                <w:rStyle w:val="HTMLCode"/>
                <w:rFonts w:eastAsiaTheme="minorEastAsia"/>
              </w:rPr>
              <w:t>&lt;version&gt;2.5.3&lt;/version&gt;</w:t>
            </w:r>
          </w:p>
          <w:p w:rsidR="00973B18" w:rsidRDefault="00973B18" w:rsidP="00973B18">
            <w:pPr>
              <w:rPr>
                <w:sz w:val="24"/>
                <w:szCs w:val="24"/>
              </w:rPr>
            </w:pPr>
            <w:r>
              <w:rPr>
                <w:rStyle w:val="HTMLCode"/>
                <w:rFonts w:eastAsiaTheme="minorEastAsia"/>
              </w:rPr>
              <w:t>&lt;/dependency&gt;</w:t>
            </w:r>
          </w:p>
        </w:tc>
      </w:tr>
    </w:tbl>
    <w:p w:rsidR="00973B18" w:rsidRDefault="00973B18" w:rsidP="00973B18">
      <w:pPr>
        <w:pStyle w:val="NormalWeb"/>
        <w:shd w:val="clear" w:color="auto" w:fill="FFFFFF"/>
        <w:spacing w:before="0" w:beforeAutospacing="0" w:after="0" w:afterAutospacing="0"/>
        <w:textAlignment w:val="baseline"/>
        <w:rPr>
          <w:ins w:id="115" w:author="Unknown"/>
          <w:rFonts w:ascii="inherit" w:hAnsi="inherit" w:cs="Arial"/>
          <w:color w:val="404040"/>
          <w:sz w:val="25"/>
          <w:szCs w:val="25"/>
        </w:rPr>
      </w:pPr>
      <w:ins w:id="116" w:author="Unknown">
        <w:r>
          <w:rPr>
            <w:rFonts w:ascii="inherit" w:hAnsi="inherit" w:cs="Arial"/>
            <w:color w:val="404040"/>
            <w:sz w:val="25"/>
            <w:szCs w:val="25"/>
          </w:rPr>
          <w:t>Since spring finds this library in class path, it invokes inbuilt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"http://docs.spring.io/spring/docs/current/spring-framework-reference/htmlsingle/" \l "rest-message-conversion"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MappingJackson2HttpMessageConverter</w:t>
        </w:r>
        <w:r w:rsidR="00510313">
          <w:rPr>
            <w:rFonts w:ascii="inherit" w:hAnsi="inherit" w:cs="Arial"/>
            <w:color w:val="404040"/>
            <w:sz w:val="25"/>
            <w:szCs w:val="25"/>
          </w:rPr>
          <w:fldChar w:fldCharType="end"/>
        </w:r>
        <w:r>
          <w:rPr>
            <w:rFonts w:ascii="inherit" w:hAnsi="inherit" w:cs="Arial"/>
            <w:color w:val="404040"/>
            <w:sz w:val="25"/>
            <w:szCs w:val="25"/>
          </w:rPr>
          <w:t> converter to convert the response (List of objects) into JSON.</w:t>
        </w:r>
      </w:ins>
    </w:p>
    <w:p w:rsidR="00973B18" w:rsidRDefault="00973B18" w:rsidP="00973B18">
      <w:pPr>
        <w:pStyle w:val="NormalWeb"/>
        <w:shd w:val="clear" w:color="auto" w:fill="FFFFFF"/>
        <w:spacing w:before="0" w:beforeAutospacing="0" w:after="360" w:afterAutospacing="0"/>
        <w:textAlignment w:val="baseline"/>
        <w:rPr>
          <w:ins w:id="117" w:author="Unknown"/>
          <w:rFonts w:ascii="inherit" w:hAnsi="inherit" w:cs="Arial"/>
          <w:color w:val="404040"/>
          <w:sz w:val="25"/>
          <w:szCs w:val="25"/>
        </w:rPr>
      </w:pPr>
      <w:ins w:id="118" w:author="Unknown">
        <w:r>
          <w:rPr>
            <w:rFonts w:ascii="inherit" w:hAnsi="inherit" w:cs="Arial"/>
            <w:color w:val="404040"/>
            <w:sz w:val="25"/>
            <w:szCs w:val="25"/>
          </w:rPr>
          <w:t xml:space="preserve">Good thing about </w:t>
        </w:r>
        <w:proofErr w:type="gramStart"/>
        <w:r>
          <w:rPr>
            <w:rFonts w:ascii="inherit" w:hAnsi="inherit" w:cs="Arial"/>
            <w:color w:val="404040"/>
            <w:sz w:val="25"/>
            <w:szCs w:val="25"/>
          </w:rPr>
          <w:t>Spring</w:t>
        </w:r>
        <w:proofErr w:type="gramEnd"/>
        <w:r>
          <w:rPr>
            <w:rFonts w:ascii="inherit" w:hAnsi="inherit" w:cs="Arial"/>
            <w:color w:val="404040"/>
            <w:sz w:val="25"/>
            <w:szCs w:val="25"/>
          </w:rPr>
          <w:t xml:space="preserve"> inbuilt converters are that most of the time they just need certain library in classpath in order to perform conversion. Of course sometime we do need to adapt our API/application as well. For instance, if we want to serve XML as well, we should annotate User class with proper JAXB annoations.</w:t>
        </w:r>
      </w:ins>
    </w:p>
    <w:p w:rsidR="00973B18" w:rsidRDefault="00973B18" w:rsidP="00973B18">
      <w:pPr>
        <w:pStyle w:val="NormalWeb"/>
        <w:shd w:val="clear" w:color="auto" w:fill="FFFFFF"/>
        <w:spacing w:before="0" w:beforeAutospacing="0" w:after="0" w:afterAutospacing="0"/>
        <w:textAlignment w:val="baseline"/>
        <w:rPr>
          <w:ins w:id="119" w:author="Unknown"/>
          <w:rFonts w:ascii="inherit" w:hAnsi="inherit" w:cs="Arial"/>
          <w:color w:val="404040"/>
          <w:sz w:val="25"/>
          <w:szCs w:val="25"/>
        </w:rPr>
      </w:pPr>
      <w:ins w:id="120" w:author="Unknown">
        <w:r>
          <w:rPr>
            <w:rStyle w:val="Strong"/>
            <w:rFonts w:ascii="inherit" w:hAnsi="inherit" w:cs="Arial"/>
            <w:color w:val="404040"/>
            <w:sz w:val="25"/>
            <w:szCs w:val="25"/>
            <w:bdr w:val="none" w:sz="0" w:space="0" w:color="auto" w:frame="1"/>
          </w:rPr>
          <w:t>2. Retrieve Single User</w:t>
        </w:r>
      </w:ins>
    </w:p>
    <w:p w:rsidR="00973B18" w:rsidRDefault="00973B18" w:rsidP="00973B18">
      <w:pPr>
        <w:pStyle w:val="NormalWeb"/>
        <w:shd w:val="clear" w:color="auto" w:fill="FFFFFF"/>
        <w:spacing w:before="0" w:beforeAutospacing="0" w:after="360" w:afterAutospacing="0"/>
        <w:textAlignment w:val="baseline"/>
        <w:rPr>
          <w:ins w:id="121" w:author="Unknown"/>
          <w:rFonts w:ascii="inherit" w:hAnsi="inherit" w:cs="Arial"/>
          <w:color w:val="404040"/>
          <w:sz w:val="25"/>
          <w:szCs w:val="25"/>
        </w:rPr>
      </w:pPr>
      <w:ins w:id="122" w:author="Unknown">
        <w:r>
          <w:rPr>
            <w:rFonts w:ascii="inherit" w:hAnsi="inherit" w:cs="Arial"/>
            <w:color w:val="404040"/>
            <w:sz w:val="25"/>
            <w:szCs w:val="25"/>
          </w:rPr>
          <w:lastRenderedPageBreak/>
          <w:t>Specify a GET with /user/</w:t>
        </w:r>
        <w:proofErr w:type="gramStart"/>
        <w:r>
          <w:rPr>
            <w:rFonts w:ascii="inherit" w:hAnsi="inherit" w:cs="Arial"/>
            <w:color w:val="404040"/>
            <w:sz w:val="25"/>
            <w:szCs w:val="25"/>
          </w:rPr>
          <w:t>1 ,</w:t>
        </w:r>
        <w:proofErr w:type="gramEnd"/>
        <w:r>
          <w:rPr>
            <w:rFonts w:ascii="inherit" w:hAnsi="inherit" w:cs="Arial"/>
            <w:color w:val="404040"/>
            <w:sz w:val="25"/>
            <w:szCs w:val="25"/>
          </w:rPr>
          <w:t xml:space="preserve"> click on send.</w:t>
        </w:r>
      </w:ins>
    </w:p>
    <w:p w:rsidR="00973B18" w:rsidRDefault="00973B18" w:rsidP="00973B18">
      <w:pPr>
        <w:pStyle w:val="NormalWeb"/>
        <w:shd w:val="clear" w:color="auto" w:fill="FFFFFF"/>
        <w:spacing w:before="0" w:beforeAutospacing="0" w:after="360" w:afterAutospacing="0"/>
        <w:textAlignment w:val="baseline"/>
        <w:rPr>
          <w:ins w:id="123" w:author="Unknown"/>
          <w:rFonts w:ascii="inherit" w:hAnsi="inherit" w:cs="Arial"/>
          <w:color w:val="404040"/>
          <w:sz w:val="25"/>
          <w:szCs w:val="25"/>
        </w:rPr>
      </w:pPr>
      <w:r>
        <w:rPr>
          <w:rFonts w:ascii="inherit" w:hAnsi="inherit" w:cs="Arial"/>
          <w:noProof/>
          <w:color w:val="404040"/>
          <w:sz w:val="25"/>
          <w:szCs w:val="25"/>
        </w:rPr>
        <w:drawing>
          <wp:inline distT="0" distB="0" distL="0" distR="0">
            <wp:extent cx="8016875" cy="5241925"/>
            <wp:effectExtent l="19050" t="0" r="3175" b="0"/>
            <wp:docPr id="166" name="Picture 166" descr="SpringMVC4CRUDRestService_im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pringMVC4CRUDRestService_img_4"/>
                    <pic:cNvPicPr>
                      <a:picLocks noChangeAspect="1" noChangeArrowheads="1"/>
                    </pic:cNvPicPr>
                  </pic:nvPicPr>
                  <pic:blipFill>
                    <a:blip r:embed="rId87"/>
                    <a:srcRect/>
                    <a:stretch>
                      <a:fillRect/>
                    </a:stretch>
                  </pic:blipFill>
                  <pic:spPr bwMode="auto">
                    <a:xfrm>
                      <a:off x="0" y="0"/>
                      <a:ext cx="8016875" cy="524192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24" w:author="Unknown"/>
          <w:rFonts w:ascii="inherit" w:hAnsi="inherit" w:cs="Arial"/>
          <w:color w:val="404040"/>
          <w:sz w:val="25"/>
          <w:szCs w:val="25"/>
        </w:rPr>
      </w:pPr>
      <w:ins w:id="125" w:author="Unknown">
        <w:r>
          <w:rPr>
            <w:rFonts w:ascii="inherit" w:hAnsi="inherit" w:cs="Arial"/>
            <w:color w:val="404040"/>
            <w:sz w:val="25"/>
            <w:szCs w:val="25"/>
          </w:rPr>
          <w:t>Now try to send a GET with invalid identifier, you should receive a HTTP 404.</w:t>
        </w:r>
      </w:ins>
    </w:p>
    <w:p w:rsidR="00973B18" w:rsidRDefault="00973B18" w:rsidP="00973B18">
      <w:pPr>
        <w:pStyle w:val="NormalWeb"/>
        <w:shd w:val="clear" w:color="auto" w:fill="FFFFFF"/>
        <w:spacing w:before="0" w:beforeAutospacing="0" w:after="360" w:afterAutospacing="0"/>
        <w:textAlignment w:val="baseline"/>
        <w:rPr>
          <w:ins w:id="126"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27670" cy="5252720"/>
            <wp:effectExtent l="19050" t="0" r="0" b="0"/>
            <wp:docPr id="167" name="Picture 167" descr="SpringMVC4CRUDRestService_im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pringMVC4CRUDRestService_img_5"/>
                    <pic:cNvPicPr>
                      <a:picLocks noChangeAspect="1" noChangeArrowheads="1"/>
                    </pic:cNvPicPr>
                  </pic:nvPicPr>
                  <pic:blipFill>
                    <a:blip r:embed="rId88"/>
                    <a:srcRect/>
                    <a:stretch>
                      <a:fillRect/>
                    </a:stretch>
                  </pic:blipFill>
                  <pic:spPr bwMode="auto">
                    <a:xfrm>
                      <a:off x="0" y="0"/>
                      <a:ext cx="8027670" cy="525272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27" w:author="Unknown"/>
          <w:rFonts w:ascii="inherit" w:hAnsi="inherit" w:cs="Arial"/>
          <w:color w:val="404040"/>
          <w:sz w:val="25"/>
          <w:szCs w:val="25"/>
        </w:rPr>
      </w:pPr>
      <w:ins w:id="128" w:author="Unknown">
        <w:r>
          <w:rPr>
            <w:rStyle w:val="Strong"/>
            <w:rFonts w:ascii="inherit" w:hAnsi="inherit" w:cs="Arial"/>
            <w:color w:val="404040"/>
            <w:sz w:val="25"/>
            <w:szCs w:val="25"/>
            <w:bdr w:val="none" w:sz="0" w:space="0" w:color="auto" w:frame="1"/>
          </w:rPr>
          <w:t>3. Create a User</w:t>
        </w:r>
      </w:ins>
    </w:p>
    <w:p w:rsidR="00973B18" w:rsidRDefault="00973B18" w:rsidP="00973B18">
      <w:pPr>
        <w:pStyle w:val="NormalWeb"/>
        <w:shd w:val="clear" w:color="auto" w:fill="FFFFFF"/>
        <w:spacing w:before="0" w:beforeAutospacing="0" w:after="360" w:afterAutospacing="0"/>
        <w:textAlignment w:val="baseline"/>
        <w:rPr>
          <w:ins w:id="129" w:author="Unknown"/>
          <w:rFonts w:ascii="inherit" w:hAnsi="inherit" w:cs="Arial"/>
          <w:color w:val="404040"/>
          <w:sz w:val="25"/>
          <w:szCs w:val="25"/>
        </w:rPr>
      </w:pPr>
      <w:ins w:id="130" w:author="Unknown">
        <w:r>
          <w:rPr>
            <w:rFonts w:ascii="inherit" w:hAnsi="inherit" w:cs="Arial"/>
            <w:color w:val="404040"/>
            <w:sz w:val="25"/>
            <w:szCs w:val="25"/>
          </w:rPr>
          <w:t xml:space="preserve">Select the method as POST, specify uri as /user/, specify body in POSTMAN body tab, </w:t>
        </w:r>
        <w:proofErr w:type="gramStart"/>
        <w:r>
          <w:rPr>
            <w:rFonts w:ascii="inherit" w:hAnsi="inherit" w:cs="Arial"/>
            <w:color w:val="404040"/>
            <w:sz w:val="25"/>
            <w:szCs w:val="25"/>
          </w:rPr>
          <w:t>select</w:t>
        </w:r>
        <w:proofErr w:type="gramEnd"/>
        <w:r>
          <w:rPr>
            <w:rFonts w:ascii="inherit" w:hAnsi="inherit" w:cs="Arial"/>
            <w:color w:val="404040"/>
            <w:sz w:val="25"/>
            <w:szCs w:val="25"/>
          </w:rPr>
          <w:t xml:space="preserve"> the type [application/json].</w:t>
        </w:r>
      </w:ins>
    </w:p>
    <w:p w:rsidR="00973B18" w:rsidRDefault="00973B18" w:rsidP="00973B18">
      <w:pPr>
        <w:pStyle w:val="NormalWeb"/>
        <w:shd w:val="clear" w:color="auto" w:fill="FFFFFF"/>
        <w:spacing w:before="0" w:beforeAutospacing="0" w:after="360" w:afterAutospacing="0"/>
        <w:textAlignment w:val="baseline"/>
        <w:rPr>
          <w:ins w:id="131"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16875" cy="3891280"/>
            <wp:effectExtent l="19050" t="0" r="3175" b="0"/>
            <wp:docPr id="168" name="Picture 168" descr="SpringMVC4CRUDRestService_im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pringMVC4CRUDRestService_img_6"/>
                    <pic:cNvPicPr>
                      <a:picLocks noChangeAspect="1" noChangeArrowheads="1"/>
                    </pic:cNvPicPr>
                  </pic:nvPicPr>
                  <pic:blipFill>
                    <a:blip r:embed="rId89"/>
                    <a:srcRect/>
                    <a:stretch>
                      <a:fillRect/>
                    </a:stretch>
                  </pic:blipFill>
                  <pic:spPr bwMode="auto">
                    <a:xfrm>
                      <a:off x="0" y="0"/>
                      <a:ext cx="8016875" cy="389128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32" w:author="Unknown"/>
          <w:rFonts w:ascii="inherit" w:hAnsi="inherit" w:cs="Arial"/>
          <w:color w:val="404040"/>
          <w:sz w:val="25"/>
          <w:szCs w:val="25"/>
        </w:rPr>
      </w:pPr>
      <w:ins w:id="133" w:author="Unknown">
        <w:r>
          <w:rPr>
            <w:rFonts w:ascii="inherit" w:hAnsi="inherit" w:cs="Arial"/>
            <w:color w:val="404040"/>
            <w:sz w:val="25"/>
            <w:szCs w:val="25"/>
          </w:rPr>
          <w:t>You might have noticed that POSTMAN automatically adds a header </w:t>
        </w:r>
        <w:r>
          <w:rPr>
            <w:rStyle w:val="Strong"/>
            <w:rFonts w:ascii="inherit" w:hAnsi="inherit" w:cs="Arial"/>
            <w:color w:val="404040"/>
            <w:sz w:val="25"/>
            <w:szCs w:val="25"/>
            <w:bdr w:val="none" w:sz="0" w:space="0" w:color="auto" w:frame="1"/>
          </w:rPr>
          <w:t>Content-Type</w:t>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34" w:author="Unknown"/>
          <w:rFonts w:ascii="inherit" w:hAnsi="inherit" w:cs="Arial"/>
          <w:color w:val="404040"/>
          <w:sz w:val="25"/>
          <w:szCs w:val="25"/>
        </w:rPr>
      </w:pPr>
      <w:r>
        <w:rPr>
          <w:rFonts w:ascii="inherit" w:hAnsi="inherit" w:cs="Arial"/>
          <w:noProof/>
          <w:color w:val="404040"/>
          <w:sz w:val="25"/>
          <w:szCs w:val="25"/>
        </w:rPr>
        <w:drawing>
          <wp:inline distT="0" distB="0" distL="0" distR="0">
            <wp:extent cx="8027670" cy="3923665"/>
            <wp:effectExtent l="19050" t="0" r="0" b="0"/>
            <wp:docPr id="169" name="Picture 169" descr="SpringMVC4CRUDRestService_im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pringMVC4CRUDRestService_img_7"/>
                    <pic:cNvPicPr>
                      <a:picLocks noChangeAspect="1" noChangeArrowheads="1"/>
                    </pic:cNvPicPr>
                  </pic:nvPicPr>
                  <pic:blipFill>
                    <a:blip r:embed="rId90"/>
                    <a:srcRect/>
                    <a:stretch>
                      <a:fillRect/>
                    </a:stretch>
                  </pic:blipFill>
                  <pic:spPr bwMode="auto">
                    <a:xfrm>
                      <a:off x="0" y="0"/>
                      <a:ext cx="8027670" cy="392366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35" w:author="Unknown"/>
          <w:rFonts w:ascii="inherit" w:hAnsi="inherit" w:cs="Arial"/>
          <w:color w:val="404040"/>
          <w:sz w:val="25"/>
          <w:szCs w:val="25"/>
        </w:rPr>
      </w:pPr>
      <w:ins w:id="136" w:author="Unknown">
        <w:r>
          <w:rPr>
            <w:rFonts w:ascii="inherit" w:hAnsi="inherit" w:cs="Arial"/>
            <w:color w:val="404040"/>
            <w:sz w:val="25"/>
            <w:szCs w:val="25"/>
          </w:rPr>
          <w:t>Along with POST and PUT request, clients send the data to the server and they should specify the actual content type of the data being sent.</w:t>
        </w:r>
      </w:ins>
    </w:p>
    <w:p w:rsidR="00973B18" w:rsidRDefault="00973B18" w:rsidP="00973B18">
      <w:pPr>
        <w:pStyle w:val="NormalWeb"/>
        <w:shd w:val="clear" w:color="auto" w:fill="FFFFFF"/>
        <w:spacing w:before="0" w:beforeAutospacing="0" w:after="0" w:afterAutospacing="0"/>
        <w:textAlignment w:val="baseline"/>
        <w:rPr>
          <w:ins w:id="137" w:author="Unknown"/>
          <w:rFonts w:ascii="inherit" w:hAnsi="inherit" w:cs="Arial"/>
          <w:color w:val="404040"/>
          <w:sz w:val="25"/>
          <w:szCs w:val="25"/>
        </w:rPr>
      </w:pPr>
      <w:proofErr w:type="gramStart"/>
      <w:ins w:id="138" w:author="Unknown">
        <w:r>
          <w:rPr>
            <w:rStyle w:val="Strong"/>
            <w:rFonts w:ascii="inherit" w:hAnsi="inherit" w:cs="Arial"/>
            <w:color w:val="404040"/>
            <w:sz w:val="25"/>
            <w:szCs w:val="25"/>
            <w:bdr w:val="none" w:sz="0" w:space="0" w:color="auto" w:frame="1"/>
          </w:rPr>
          <w:lastRenderedPageBreak/>
          <w:t>Remember :</w:t>
        </w:r>
        <w:proofErr w:type="gramEnd"/>
        <w:r>
          <w:rPr>
            <w:rFonts w:ascii="inherit" w:hAnsi="inherit" w:cs="Arial"/>
            <w:color w:val="404040"/>
            <w:sz w:val="25"/>
            <w:szCs w:val="25"/>
          </w:rPr>
          <w:t> Accept header says about what type client can understand. Content-Type header says what type of data actually is of.</w:t>
        </w:r>
      </w:ins>
    </w:p>
    <w:p w:rsidR="00973B18" w:rsidRDefault="00973B18" w:rsidP="00973B18">
      <w:pPr>
        <w:pStyle w:val="NormalWeb"/>
        <w:shd w:val="clear" w:color="auto" w:fill="FFFFFF"/>
        <w:spacing w:before="0" w:beforeAutospacing="0" w:after="0" w:afterAutospacing="0"/>
        <w:textAlignment w:val="baseline"/>
        <w:rPr>
          <w:ins w:id="139" w:author="Unknown"/>
          <w:rFonts w:ascii="inherit" w:hAnsi="inherit" w:cs="Arial"/>
          <w:color w:val="404040"/>
          <w:sz w:val="25"/>
          <w:szCs w:val="25"/>
        </w:rPr>
      </w:pPr>
      <w:ins w:id="140" w:author="Unknown">
        <w:r>
          <w:rPr>
            <w:rFonts w:ascii="inherit" w:hAnsi="inherit" w:cs="Arial"/>
            <w:color w:val="404040"/>
            <w:sz w:val="25"/>
            <w:szCs w:val="25"/>
          </w:rPr>
          <w:t xml:space="preserve">Send. You should see HTTP 200 response with no body (as API </w:t>
        </w:r>
        <w:proofErr w:type="gramStart"/>
        <w:r>
          <w:rPr>
            <w:rFonts w:ascii="inherit" w:hAnsi="inherit" w:cs="Arial"/>
            <w:color w:val="404040"/>
            <w:sz w:val="25"/>
            <w:szCs w:val="25"/>
          </w:rPr>
          <w:t>don’t</w:t>
        </w:r>
        <w:proofErr w:type="gramEnd"/>
        <w:r>
          <w:rPr>
            <w:rFonts w:ascii="inherit" w:hAnsi="inherit" w:cs="Arial"/>
            <w:color w:val="404040"/>
            <w:sz w:val="25"/>
            <w:szCs w:val="25"/>
          </w:rPr>
          <w:t xml:space="preserve"> send anything in body). But you should find a </w:t>
        </w:r>
        <w:r>
          <w:rPr>
            <w:rStyle w:val="Strong"/>
            <w:rFonts w:ascii="inherit" w:hAnsi="inherit" w:cs="Arial"/>
            <w:color w:val="404040"/>
            <w:sz w:val="25"/>
            <w:szCs w:val="25"/>
            <w:bdr w:val="none" w:sz="0" w:space="0" w:color="auto" w:frame="1"/>
          </w:rPr>
          <w:t>Location header</w:t>
        </w:r>
        <w:r>
          <w:rPr>
            <w:rFonts w:ascii="inherit" w:hAnsi="inherit" w:cs="Arial"/>
            <w:color w:val="404040"/>
            <w:sz w:val="25"/>
            <w:szCs w:val="25"/>
          </w:rPr>
          <w:t> specifying the </w:t>
        </w:r>
        <w:r>
          <w:rPr>
            <w:rFonts w:ascii="inherit" w:hAnsi="inherit" w:cs="Arial"/>
            <w:color w:val="404040"/>
            <w:sz w:val="25"/>
            <w:szCs w:val="25"/>
            <w:u w:val="single"/>
          </w:rPr>
          <w:t>location the newly created user can be found at</w:t>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360" w:afterAutospacing="0"/>
        <w:textAlignment w:val="baseline"/>
        <w:rPr>
          <w:ins w:id="141" w:author="Unknown"/>
          <w:rFonts w:ascii="inherit" w:hAnsi="inherit" w:cs="Arial"/>
          <w:color w:val="404040"/>
          <w:sz w:val="25"/>
          <w:szCs w:val="25"/>
        </w:rPr>
      </w:pPr>
      <w:r>
        <w:rPr>
          <w:rFonts w:ascii="inherit" w:hAnsi="inherit" w:cs="Arial"/>
          <w:noProof/>
          <w:color w:val="404040"/>
          <w:sz w:val="25"/>
          <w:szCs w:val="25"/>
        </w:rPr>
        <w:drawing>
          <wp:inline distT="0" distB="0" distL="0" distR="0">
            <wp:extent cx="8006080" cy="5497195"/>
            <wp:effectExtent l="19050" t="0" r="0" b="0"/>
            <wp:docPr id="170" name="Picture 170" descr="SpringMVC4CRUDRestService_img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pringMVC4CRUDRestService_img_8"/>
                    <pic:cNvPicPr>
                      <a:picLocks noChangeAspect="1" noChangeArrowheads="1"/>
                    </pic:cNvPicPr>
                  </pic:nvPicPr>
                  <pic:blipFill>
                    <a:blip r:embed="rId91"/>
                    <a:srcRect/>
                    <a:stretch>
                      <a:fillRect/>
                    </a:stretch>
                  </pic:blipFill>
                  <pic:spPr bwMode="auto">
                    <a:xfrm>
                      <a:off x="0" y="0"/>
                      <a:ext cx="8006080" cy="549719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42" w:author="Unknown"/>
          <w:rFonts w:ascii="inherit" w:hAnsi="inherit" w:cs="Arial"/>
          <w:color w:val="404040"/>
          <w:sz w:val="25"/>
          <w:szCs w:val="25"/>
        </w:rPr>
      </w:pPr>
      <w:ins w:id="143" w:author="Unknown">
        <w:r>
          <w:rPr>
            <w:rFonts w:ascii="inherit" w:hAnsi="inherit" w:cs="Arial"/>
            <w:color w:val="404040"/>
            <w:sz w:val="25"/>
            <w:szCs w:val="25"/>
          </w:rPr>
          <w:t>You can now fetch the newly created user.</w:t>
        </w:r>
      </w:ins>
    </w:p>
    <w:p w:rsidR="00973B18" w:rsidRDefault="00973B18" w:rsidP="00973B18">
      <w:pPr>
        <w:pStyle w:val="NormalWeb"/>
        <w:shd w:val="clear" w:color="auto" w:fill="FFFFFF"/>
        <w:spacing w:before="0" w:beforeAutospacing="0" w:after="360" w:afterAutospacing="0"/>
        <w:textAlignment w:val="baseline"/>
        <w:rPr>
          <w:ins w:id="144"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16875" cy="5497195"/>
            <wp:effectExtent l="19050" t="0" r="3175" b="0"/>
            <wp:docPr id="171" name="Picture 171" descr="SpringMVC4CRUDRestService_img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pringMVC4CRUDRestService_img_9"/>
                    <pic:cNvPicPr>
                      <a:picLocks noChangeAspect="1" noChangeArrowheads="1"/>
                    </pic:cNvPicPr>
                  </pic:nvPicPr>
                  <pic:blipFill>
                    <a:blip r:embed="rId92"/>
                    <a:srcRect/>
                    <a:stretch>
                      <a:fillRect/>
                    </a:stretch>
                  </pic:blipFill>
                  <pic:spPr bwMode="auto">
                    <a:xfrm>
                      <a:off x="0" y="0"/>
                      <a:ext cx="8016875" cy="549719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45" w:author="Unknown"/>
          <w:rFonts w:ascii="inherit" w:hAnsi="inherit" w:cs="Arial"/>
          <w:color w:val="404040"/>
          <w:sz w:val="25"/>
          <w:szCs w:val="25"/>
        </w:rPr>
      </w:pPr>
      <w:ins w:id="146" w:author="Unknown">
        <w:r>
          <w:rPr>
            <w:rFonts w:ascii="inherit" w:hAnsi="inherit" w:cs="Arial"/>
            <w:color w:val="404040"/>
            <w:sz w:val="25"/>
            <w:szCs w:val="25"/>
          </w:rPr>
          <w:t>This way of implementation is common in REST. But no one stops you if you do want to send the content in Response body of a POST/PUT request. Will that still be REST complaint API? It’s a debatable point.</w:t>
        </w:r>
      </w:ins>
    </w:p>
    <w:p w:rsidR="00973B18" w:rsidRDefault="00973B18" w:rsidP="00973B18">
      <w:pPr>
        <w:pStyle w:val="NormalWeb"/>
        <w:shd w:val="clear" w:color="auto" w:fill="FFFFFF"/>
        <w:spacing w:before="0" w:beforeAutospacing="0" w:after="360" w:afterAutospacing="0"/>
        <w:textAlignment w:val="baseline"/>
        <w:rPr>
          <w:ins w:id="147" w:author="Unknown"/>
          <w:rFonts w:ascii="inherit" w:hAnsi="inherit" w:cs="Arial"/>
          <w:color w:val="404040"/>
          <w:sz w:val="25"/>
          <w:szCs w:val="25"/>
        </w:rPr>
      </w:pPr>
      <w:ins w:id="148" w:author="Unknown">
        <w:r>
          <w:rPr>
            <w:rFonts w:ascii="inherit" w:hAnsi="inherit" w:cs="Arial"/>
            <w:color w:val="404040"/>
            <w:sz w:val="25"/>
            <w:szCs w:val="25"/>
          </w:rPr>
          <w:t>Anyway, Lets try to create the same user again.You should get HTTP Conflict response.</w:t>
        </w:r>
      </w:ins>
    </w:p>
    <w:p w:rsidR="00973B18" w:rsidRDefault="00973B18" w:rsidP="00973B18">
      <w:pPr>
        <w:pStyle w:val="NormalWeb"/>
        <w:shd w:val="clear" w:color="auto" w:fill="FFFFFF"/>
        <w:spacing w:before="0" w:beforeAutospacing="0" w:after="360" w:afterAutospacing="0"/>
        <w:textAlignment w:val="baseline"/>
        <w:rPr>
          <w:ins w:id="149"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7985125" cy="6772910"/>
            <wp:effectExtent l="19050" t="0" r="0" b="0"/>
            <wp:docPr id="172" name="Picture 172" descr="SpringMVC4CRUDRestService_img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pringMVC4CRUDRestService_img_10"/>
                    <pic:cNvPicPr>
                      <a:picLocks noChangeAspect="1" noChangeArrowheads="1"/>
                    </pic:cNvPicPr>
                  </pic:nvPicPr>
                  <pic:blipFill>
                    <a:blip r:embed="rId93"/>
                    <a:srcRect/>
                    <a:stretch>
                      <a:fillRect/>
                    </a:stretch>
                  </pic:blipFill>
                  <pic:spPr bwMode="auto">
                    <a:xfrm>
                      <a:off x="0" y="0"/>
                      <a:ext cx="7985125" cy="677291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50" w:author="Unknown"/>
          <w:rFonts w:ascii="inherit" w:hAnsi="inherit" w:cs="Arial"/>
          <w:color w:val="404040"/>
          <w:sz w:val="25"/>
          <w:szCs w:val="25"/>
        </w:rPr>
      </w:pPr>
      <w:ins w:id="151" w:author="Unknown">
        <w:r>
          <w:rPr>
            <w:rStyle w:val="Strong"/>
            <w:rFonts w:ascii="inherit" w:hAnsi="inherit" w:cs="Arial"/>
            <w:color w:val="404040"/>
            <w:sz w:val="25"/>
            <w:szCs w:val="25"/>
            <w:bdr w:val="none" w:sz="0" w:space="0" w:color="auto" w:frame="1"/>
          </w:rPr>
          <w:t>4. Update a User</w:t>
        </w:r>
      </w:ins>
    </w:p>
    <w:p w:rsidR="00973B18" w:rsidRDefault="00973B18" w:rsidP="00973B18">
      <w:pPr>
        <w:pStyle w:val="NormalWeb"/>
        <w:shd w:val="clear" w:color="auto" w:fill="FFFFFF"/>
        <w:spacing w:before="0" w:beforeAutospacing="0" w:after="360" w:afterAutospacing="0"/>
        <w:textAlignment w:val="baseline"/>
        <w:rPr>
          <w:ins w:id="152" w:author="Unknown"/>
          <w:rFonts w:ascii="inherit" w:hAnsi="inherit" w:cs="Arial"/>
          <w:color w:val="404040"/>
          <w:sz w:val="25"/>
          <w:szCs w:val="25"/>
        </w:rPr>
      </w:pPr>
      <w:ins w:id="153" w:author="Unknown">
        <w:r>
          <w:rPr>
            <w:rFonts w:ascii="inherit" w:hAnsi="inherit" w:cs="Arial"/>
            <w:color w:val="404040"/>
            <w:sz w:val="25"/>
            <w:szCs w:val="25"/>
          </w:rPr>
          <w:t>Send a HTTP PUT request to update a user. Send along the new user details to be put in.</w:t>
        </w:r>
      </w:ins>
    </w:p>
    <w:p w:rsidR="00973B18" w:rsidRDefault="00973B18" w:rsidP="00973B18">
      <w:pPr>
        <w:pStyle w:val="NormalWeb"/>
        <w:shd w:val="clear" w:color="auto" w:fill="FFFFFF"/>
        <w:spacing w:before="0" w:beforeAutospacing="0" w:after="360" w:afterAutospacing="0"/>
        <w:textAlignment w:val="baseline"/>
        <w:rPr>
          <w:ins w:id="154"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006080" cy="7134225"/>
            <wp:effectExtent l="19050" t="0" r="0" b="0"/>
            <wp:docPr id="173" name="Picture 173" descr="SpringMVC4CRUDRestService_img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pringMVC4CRUDRestService_img_11"/>
                    <pic:cNvPicPr>
                      <a:picLocks noChangeAspect="1" noChangeArrowheads="1"/>
                    </pic:cNvPicPr>
                  </pic:nvPicPr>
                  <pic:blipFill>
                    <a:blip r:embed="rId94"/>
                    <a:srcRect/>
                    <a:stretch>
                      <a:fillRect/>
                    </a:stretch>
                  </pic:blipFill>
                  <pic:spPr bwMode="auto">
                    <a:xfrm>
                      <a:off x="0" y="0"/>
                      <a:ext cx="8006080" cy="713422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360" w:afterAutospacing="0"/>
        <w:textAlignment w:val="baseline"/>
        <w:rPr>
          <w:ins w:id="155" w:author="Unknown"/>
          <w:rFonts w:ascii="inherit" w:hAnsi="inherit" w:cs="Arial"/>
          <w:color w:val="404040"/>
          <w:sz w:val="25"/>
          <w:szCs w:val="25"/>
        </w:rPr>
      </w:pPr>
      <w:ins w:id="156" w:author="Unknown">
        <w:r>
          <w:rPr>
            <w:rFonts w:ascii="inherit" w:hAnsi="inherit" w:cs="Arial"/>
            <w:color w:val="404040"/>
            <w:sz w:val="25"/>
            <w:szCs w:val="25"/>
          </w:rPr>
          <w:t xml:space="preserve">Notice that we have received response body this time. This is because the method implementation in controller is sending it. Again, one may decide not to send the updated details in response body, and just send the location </w:t>
        </w:r>
        <w:proofErr w:type="gramStart"/>
        <w:r>
          <w:rPr>
            <w:rFonts w:ascii="inherit" w:hAnsi="inherit" w:cs="Arial"/>
            <w:color w:val="404040"/>
            <w:sz w:val="25"/>
            <w:szCs w:val="25"/>
          </w:rPr>
          <w:t>header(</w:t>
        </w:r>
        <w:proofErr w:type="gramEnd"/>
        <w:r>
          <w:rPr>
            <w:rFonts w:ascii="inherit" w:hAnsi="inherit" w:cs="Arial"/>
            <w:color w:val="404040"/>
            <w:sz w:val="25"/>
            <w:szCs w:val="25"/>
          </w:rPr>
          <w:t>as in create).</w:t>
        </w:r>
      </w:ins>
    </w:p>
    <w:p w:rsidR="00973B18" w:rsidRDefault="00973B18" w:rsidP="00973B18">
      <w:pPr>
        <w:pStyle w:val="NormalWeb"/>
        <w:shd w:val="clear" w:color="auto" w:fill="FFFFFF"/>
        <w:spacing w:before="0" w:beforeAutospacing="0" w:after="0" w:afterAutospacing="0"/>
        <w:textAlignment w:val="baseline"/>
        <w:rPr>
          <w:ins w:id="157" w:author="Unknown"/>
          <w:rFonts w:ascii="inherit" w:hAnsi="inherit" w:cs="Arial"/>
          <w:color w:val="404040"/>
          <w:sz w:val="25"/>
          <w:szCs w:val="25"/>
        </w:rPr>
      </w:pPr>
      <w:ins w:id="158" w:author="Unknown">
        <w:r>
          <w:rPr>
            <w:rStyle w:val="Strong"/>
            <w:rFonts w:ascii="inherit" w:hAnsi="inherit" w:cs="Arial"/>
            <w:color w:val="404040"/>
            <w:sz w:val="25"/>
            <w:szCs w:val="25"/>
            <w:bdr w:val="none" w:sz="0" w:space="0" w:color="auto" w:frame="1"/>
          </w:rPr>
          <w:t>5. Delete a User</w:t>
        </w:r>
      </w:ins>
    </w:p>
    <w:p w:rsidR="00973B18" w:rsidRDefault="00973B18" w:rsidP="00973B18">
      <w:pPr>
        <w:pStyle w:val="NormalWeb"/>
        <w:shd w:val="clear" w:color="auto" w:fill="FFFFFF"/>
        <w:spacing w:before="0" w:beforeAutospacing="0" w:after="360" w:afterAutospacing="0"/>
        <w:textAlignment w:val="baseline"/>
        <w:rPr>
          <w:ins w:id="159"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218805" cy="4635500"/>
            <wp:effectExtent l="19050" t="0" r="0" b="0"/>
            <wp:docPr id="174" name="Picture 174" descr="SpringMVC4CRUDRestService_img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pringMVC4CRUDRestService_img_12"/>
                    <pic:cNvPicPr>
                      <a:picLocks noChangeAspect="1" noChangeArrowheads="1"/>
                    </pic:cNvPicPr>
                  </pic:nvPicPr>
                  <pic:blipFill>
                    <a:blip r:embed="rId95"/>
                    <a:srcRect/>
                    <a:stretch>
                      <a:fillRect/>
                    </a:stretch>
                  </pic:blipFill>
                  <pic:spPr bwMode="auto">
                    <a:xfrm>
                      <a:off x="0" y="0"/>
                      <a:ext cx="8218805" cy="463550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60" w:author="Unknown"/>
          <w:rFonts w:ascii="inherit" w:hAnsi="inherit" w:cs="Arial"/>
          <w:color w:val="404040"/>
          <w:sz w:val="25"/>
          <w:szCs w:val="25"/>
        </w:rPr>
      </w:pPr>
      <w:ins w:id="161" w:author="Unknown">
        <w:r>
          <w:rPr>
            <w:rStyle w:val="Strong"/>
            <w:rFonts w:ascii="inherit" w:hAnsi="inherit" w:cs="Arial"/>
            <w:color w:val="404040"/>
            <w:sz w:val="25"/>
            <w:szCs w:val="25"/>
            <w:bdr w:val="none" w:sz="0" w:space="0" w:color="auto" w:frame="1"/>
          </w:rPr>
          <w:t>6. Delete All Users</w:t>
        </w:r>
      </w:ins>
    </w:p>
    <w:p w:rsidR="00973B18" w:rsidRDefault="00973B18" w:rsidP="00973B18">
      <w:pPr>
        <w:pStyle w:val="NormalWeb"/>
        <w:shd w:val="clear" w:color="auto" w:fill="FFFFFF"/>
        <w:spacing w:before="0" w:beforeAutospacing="0" w:after="360" w:afterAutospacing="0"/>
        <w:textAlignment w:val="baseline"/>
        <w:rPr>
          <w:ins w:id="162"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197850" cy="4561205"/>
            <wp:effectExtent l="19050" t="0" r="0" b="0"/>
            <wp:docPr id="175" name="Picture 175" descr="SpringMVC4CRUDRestService_img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pringMVC4CRUDRestService_img_13"/>
                    <pic:cNvPicPr>
                      <a:picLocks noChangeAspect="1" noChangeArrowheads="1"/>
                    </pic:cNvPicPr>
                  </pic:nvPicPr>
                  <pic:blipFill>
                    <a:blip r:embed="rId96"/>
                    <a:srcRect/>
                    <a:stretch>
                      <a:fillRect/>
                    </a:stretch>
                  </pic:blipFill>
                  <pic:spPr bwMode="auto">
                    <a:xfrm>
                      <a:off x="0" y="0"/>
                      <a:ext cx="8197850" cy="456120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63" w:author="Unknown"/>
          <w:rFonts w:ascii="inherit" w:hAnsi="inherit" w:cs="Arial"/>
          <w:color w:val="404040"/>
          <w:sz w:val="25"/>
          <w:szCs w:val="25"/>
        </w:rPr>
      </w:pPr>
      <w:ins w:id="164" w:author="Unknown">
        <w:r>
          <w:rPr>
            <w:rStyle w:val="Strong"/>
            <w:rFonts w:ascii="inherit" w:hAnsi="inherit" w:cs="Arial"/>
            <w:color w:val="404040"/>
            <w:sz w:val="25"/>
            <w:szCs w:val="25"/>
            <w:bdr w:val="none" w:sz="0" w:space="0" w:color="auto" w:frame="1"/>
          </w:rPr>
          <w:t>7. Verify users after delete-all</w:t>
        </w:r>
      </w:ins>
    </w:p>
    <w:p w:rsidR="00973B18" w:rsidRDefault="00973B18" w:rsidP="00973B18">
      <w:pPr>
        <w:pStyle w:val="NormalWeb"/>
        <w:shd w:val="clear" w:color="auto" w:fill="FFFFFF"/>
        <w:spacing w:before="0" w:beforeAutospacing="0" w:after="360" w:afterAutospacing="0"/>
        <w:textAlignment w:val="baseline"/>
        <w:rPr>
          <w:ins w:id="165" w:author="Unknown"/>
          <w:rFonts w:ascii="inherit" w:hAnsi="inherit" w:cs="Arial"/>
          <w:color w:val="404040"/>
          <w:sz w:val="25"/>
          <w:szCs w:val="25"/>
        </w:rPr>
      </w:pPr>
      <w:r>
        <w:rPr>
          <w:rFonts w:ascii="inherit" w:hAnsi="inherit" w:cs="Arial"/>
          <w:noProof/>
          <w:color w:val="404040"/>
          <w:sz w:val="25"/>
          <w:szCs w:val="25"/>
        </w:rPr>
        <w:lastRenderedPageBreak/>
        <w:drawing>
          <wp:inline distT="0" distB="0" distL="0" distR="0">
            <wp:extent cx="8187055" cy="4614545"/>
            <wp:effectExtent l="19050" t="0" r="4445" b="0"/>
            <wp:docPr id="176" name="Picture 176" descr="SpringMVC4CRUDRestService_img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pringMVC4CRUDRestService_img_14"/>
                    <pic:cNvPicPr>
                      <a:picLocks noChangeAspect="1" noChangeArrowheads="1"/>
                    </pic:cNvPicPr>
                  </pic:nvPicPr>
                  <pic:blipFill>
                    <a:blip r:embed="rId97"/>
                    <a:srcRect/>
                    <a:stretch>
                      <a:fillRect/>
                    </a:stretch>
                  </pic:blipFill>
                  <pic:spPr bwMode="auto">
                    <a:xfrm>
                      <a:off x="0" y="0"/>
                      <a:ext cx="8187055" cy="4614545"/>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166" w:author="Unknown"/>
          <w:rFonts w:ascii="inherit" w:hAnsi="inherit" w:cs="Arial"/>
          <w:color w:val="404040"/>
          <w:sz w:val="25"/>
          <w:szCs w:val="25"/>
        </w:rPr>
      </w:pPr>
    </w:p>
    <w:p w:rsidR="00973B18" w:rsidRDefault="00973B18" w:rsidP="00973B18">
      <w:pPr>
        <w:pStyle w:val="Heading2"/>
        <w:shd w:val="clear" w:color="auto" w:fill="FFFFFF"/>
        <w:spacing w:before="0"/>
        <w:textAlignment w:val="baseline"/>
        <w:rPr>
          <w:ins w:id="167" w:author="Unknown"/>
          <w:rFonts w:ascii="inherit" w:hAnsi="inherit" w:cs="Arial"/>
          <w:b w:val="0"/>
          <w:bCs w:val="0"/>
          <w:color w:val="404040"/>
          <w:sz w:val="40"/>
          <w:szCs w:val="40"/>
        </w:rPr>
      </w:pPr>
      <w:ins w:id="168" w:author="Unknown">
        <w:r>
          <w:rPr>
            <w:rStyle w:val="Strong"/>
            <w:rFonts w:ascii="inherit" w:hAnsi="inherit" w:cs="Arial"/>
            <w:b/>
            <w:bCs/>
            <w:color w:val="404040"/>
            <w:sz w:val="40"/>
            <w:szCs w:val="40"/>
            <w:bdr w:val="none" w:sz="0" w:space="0" w:color="auto" w:frame="1"/>
          </w:rPr>
          <w:t>Writing REST Client using RestTemplate</w:t>
        </w:r>
      </w:ins>
    </w:p>
    <w:p w:rsidR="00973B18" w:rsidRDefault="00973B18" w:rsidP="00973B18">
      <w:pPr>
        <w:pStyle w:val="NormalWeb"/>
        <w:shd w:val="clear" w:color="auto" w:fill="FFFFFF"/>
        <w:spacing w:before="0" w:beforeAutospacing="0" w:after="0" w:afterAutospacing="0"/>
        <w:textAlignment w:val="baseline"/>
        <w:rPr>
          <w:ins w:id="169" w:author="Unknown"/>
          <w:rFonts w:ascii="inherit" w:hAnsi="inherit" w:cs="Arial"/>
          <w:color w:val="404040"/>
          <w:sz w:val="25"/>
          <w:szCs w:val="25"/>
        </w:rPr>
      </w:pPr>
      <w:ins w:id="170" w:author="Unknown">
        <w:r>
          <w:rPr>
            <w:rFonts w:ascii="inherit" w:hAnsi="inherit" w:cs="Arial"/>
            <w:color w:val="404040"/>
            <w:sz w:val="25"/>
            <w:szCs w:val="25"/>
          </w:rPr>
          <w:t xml:space="preserve">Postman tool we used above is a wonderful Client to test Rest API. But if you want to consume REST based web services from your application, you would need a REST client for your application. One of the most popular HTTP </w:t>
        </w:r>
        <w:proofErr w:type="gramStart"/>
        <w:r>
          <w:rPr>
            <w:rFonts w:ascii="inherit" w:hAnsi="inherit" w:cs="Arial"/>
            <w:color w:val="404040"/>
            <w:sz w:val="25"/>
            <w:szCs w:val="25"/>
          </w:rPr>
          <w:t>client</w:t>
        </w:r>
        <w:proofErr w:type="gramEnd"/>
        <w:r>
          <w:rPr>
            <w:rFonts w:ascii="inherit" w:hAnsi="inherit" w:cs="Arial"/>
            <w:color w:val="404040"/>
            <w:sz w:val="25"/>
            <w:szCs w:val="25"/>
          </w:rPr>
          <w:t xml:space="preserve"> is Apache HttpComponents </w:t>
        </w:r>
        <w:r>
          <w:rPr>
            <w:rStyle w:val="Strong"/>
            <w:rFonts w:ascii="inherit" w:hAnsi="inherit" w:cs="Arial"/>
            <w:color w:val="404040"/>
            <w:sz w:val="25"/>
            <w:szCs w:val="25"/>
            <w:bdr w:val="none" w:sz="0" w:space="0" w:color="auto" w:frame="1"/>
          </w:rPr>
          <w:t>HttpClient</w:t>
        </w:r>
        <w:r>
          <w:rPr>
            <w:rFonts w:ascii="inherit" w:hAnsi="inherit" w:cs="Arial"/>
            <w:color w:val="404040"/>
            <w:sz w:val="25"/>
            <w:szCs w:val="25"/>
          </w:rPr>
          <w:t>. But the details to access REST services using this are too low level.</w:t>
        </w:r>
      </w:ins>
    </w:p>
    <w:p w:rsidR="00973B18" w:rsidRDefault="00973B18" w:rsidP="00973B18">
      <w:pPr>
        <w:pStyle w:val="NormalWeb"/>
        <w:shd w:val="clear" w:color="auto" w:fill="FFFFFF"/>
        <w:spacing w:before="0" w:beforeAutospacing="0" w:after="0" w:afterAutospacing="0"/>
        <w:textAlignment w:val="baseline"/>
        <w:rPr>
          <w:ins w:id="171" w:author="Unknown"/>
          <w:rFonts w:ascii="inherit" w:hAnsi="inherit" w:cs="Arial"/>
          <w:color w:val="404040"/>
          <w:sz w:val="25"/>
          <w:szCs w:val="25"/>
        </w:rPr>
      </w:pPr>
      <w:ins w:id="172" w:author="Unknown">
        <w:r>
          <w:rPr>
            <w:rFonts w:ascii="inherit" w:hAnsi="inherit" w:cs="Arial"/>
            <w:color w:val="404040"/>
            <w:sz w:val="25"/>
            <w:szCs w:val="25"/>
          </w:rPr>
          <w:t>Spring’s </w:t>
        </w:r>
        <w:r>
          <w:rPr>
            <w:rStyle w:val="HTMLCode"/>
            <w:rFonts w:ascii="Consolas" w:hAnsi="Consolas"/>
            <w:color w:val="084683"/>
            <w:sz w:val="25"/>
            <w:szCs w:val="25"/>
            <w:bdr w:val="none" w:sz="0" w:space="0" w:color="auto" w:frame="1"/>
            <w:shd w:val="clear" w:color="auto" w:fill="F5F5F9"/>
          </w:rPr>
          <w:t>RestTemplate</w:t>
        </w:r>
        <w:r>
          <w:rPr>
            <w:rFonts w:ascii="inherit" w:hAnsi="inherit" w:cs="Arial"/>
            <w:color w:val="404040"/>
            <w:sz w:val="25"/>
            <w:szCs w:val="25"/>
          </w:rPr>
          <w:t> comes to Rescue. RestTemplate provides higher level methods that correspond to each of the six main HTTP methods that make invoking many RESTful services a one-liner and enforce REST best practices.</w:t>
        </w:r>
      </w:ins>
    </w:p>
    <w:p w:rsidR="00973B18" w:rsidRDefault="00973B18" w:rsidP="00973B18">
      <w:pPr>
        <w:pStyle w:val="NormalWeb"/>
        <w:shd w:val="clear" w:color="auto" w:fill="FFFFFF"/>
        <w:spacing w:before="0" w:beforeAutospacing="0" w:after="360" w:afterAutospacing="0"/>
        <w:textAlignment w:val="baseline"/>
        <w:rPr>
          <w:ins w:id="173" w:author="Unknown"/>
          <w:rFonts w:ascii="inherit" w:hAnsi="inherit" w:cs="Arial"/>
          <w:color w:val="404040"/>
          <w:sz w:val="25"/>
          <w:szCs w:val="25"/>
        </w:rPr>
      </w:pPr>
      <w:ins w:id="174" w:author="Unknown">
        <w:r>
          <w:rPr>
            <w:rFonts w:ascii="inherit" w:hAnsi="inherit" w:cs="Arial"/>
            <w:color w:val="404040"/>
            <w:sz w:val="25"/>
            <w:szCs w:val="25"/>
          </w:rPr>
          <w:t>Below shown are HTTP methods and corresponding RestTemplate methods to handle that type of HTTP request.</w:t>
        </w:r>
      </w:ins>
    </w:p>
    <w:p w:rsidR="00973B18" w:rsidRDefault="00973B18" w:rsidP="00973B18">
      <w:pPr>
        <w:pStyle w:val="NormalWeb"/>
        <w:shd w:val="clear" w:color="auto" w:fill="FFFFFF"/>
        <w:spacing w:before="0" w:beforeAutospacing="0" w:after="0" w:afterAutospacing="0"/>
        <w:textAlignment w:val="baseline"/>
        <w:rPr>
          <w:ins w:id="175" w:author="Unknown"/>
          <w:rFonts w:ascii="inherit" w:hAnsi="inherit" w:cs="Arial"/>
          <w:color w:val="404040"/>
          <w:sz w:val="25"/>
          <w:szCs w:val="25"/>
        </w:rPr>
      </w:pPr>
      <w:ins w:id="176" w:author="Unknown">
        <w:r>
          <w:rPr>
            <w:rStyle w:val="Strong"/>
            <w:rFonts w:ascii="inherit" w:hAnsi="inherit" w:cs="Arial"/>
            <w:color w:val="404040"/>
            <w:sz w:val="25"/>
            <w:szCs w:val="25"/>
            <w:bdr w:val="none" w:sz="0" w:space="0" w:color="auto" w:frame="1"/>
          </w:rPr>
          <w:t>HTTP Methods and corresponding RestTemplate methods:</w:t>
        </w:r>
      </w:ins>
    </w:p>
    <w:p w:rsidR="00973B18" w:rsidRDefault="00973B18" w:rsidP="00973B18">
      <w:pPr>
        <w:numPr>
          <w:ilvl w:val="0"/>
          <w:numId w:val="20"/>
        </w:numPr>
        <w:shd w:val="clear" w:color="auto" w:fill="FFFFFF"/>
        <w:spacing w:before="167" w:after="167" w:line="240" w:lineRule="auto"/>
        <w:textAlignment w:val="baseline"/>
        <w:rPr>
          <w:ins w:id="177" w:author="Unknown"/>
          <w:rFonts w:ascii="inherit" w:hAnsi="inherit" w:cs="Arial"/>
          <w:color w:val="333333"/>
          <w:sz w:val="25"/>
          <w:szCs w:val="25"/>
        </w:rPr>
      </w:pPr>
      <w:ins w:id="178" w:author="Unknown">
        <w:r>
          <w:rPr>
            <w:rFonts w:ascii="inherit" w:hAnsi="inherit" w:cs="Arial"/>
            <w:color w:val="333333"/>
            <w:sz w:val="25"/>
            <w:szCs w:val="25"/>
          </w:rPr>
          <w:t>HTTP GET : getForObject, getForEntity</w:t>
        </w:r>
      </w:ins>
    </w:p>
    <w:p w:rsidR="00973B18" w:rsidRDefault="00973B18" w:rsidP="00973B18">
      <w:pPr>
        <w:numPr>
          <w:ilvl w:val="0"/>
          <w:numId w:val="20"/>
        </w:numPr>
        <w:shd w:val="clear" w:color="auto" w:fill="FFFFFF"/>
        <w:spacing w:before="167" w:after="167" w:line="240" w:lineRule="auto"/>
        <w:textAlignment w:val="baseline"/>
        <w:rPr>
          <w:ins w:id="179" w:author="Unknown"/>
          <w:rFonts w:ascii="inherit" w:hAnsi="inherit" w:cs="Arial"/>
          <w:color w:val="333333"/>
          <w:sz w:val="25"/>
          <w:szCs w:val="25"/>
        </w:rPr>
      </w:pPr>
      <w:ins w:id="180" w:author="Unknown">
        <w:r>
          <w:rPr>
            <w:rFonts w:ascii="inherit" w:hAnsi="inherit" w:cs="Arial"/>
            <w:color w:val="333333"/>
            <w:sz w:val="25"/>
            <w:szCs w:val="25"/>
          </w:rPr>
          <w:t>HTTP PUT : put(String url, Object request, String…​urlVariables)</w:t>
        </w:r>
      </w:ins>
    </w:p>
    <w:p w:rsidR="00973B18" w:rsidRDefault="00973B18" w:rsidP="00973B18">
      <w:pPr>
        <w:numPr>
          <w:ilvl w:val="0"/>
          <w:numId w:val="20"/>
        </w:numPr>
        <w:shd w:val="clear" w:color="auto" w:fill="FFFFFF"/>
        <w:spacing w:before="167" w:after="167" w:line="240" w:lineRule="auto"/>
        <w:textAlignment w:val="baseline"/>
        <w:rPr>
          <w:ins w:id="181" w:author="Unknown"/>
          <w:rFonts w:ascii="inherit" w:hAnsi="inherit" w:cs="Arial"/>
          <w:color w:val="333333"/>
          <w:sz w:val="25"/>
          <w:szCs w:val="25"/>
        </w:rPr>
      </w:pPr>
      <w:ins w:id="182" w:author="Unknown">
        <w:r>
          <w:rPr>
            <w:rFonts w:ascii="inherit" w:hAnsi="inherit" w:cs="Arial"/>
            <w:color w:val="333333"/>
            <w:sz w:val="25"/>
            <w:szCs w:val="25"/>
          </w:rPr>
          <w:t>HTTP DELETE : delete</w:t>
        </w:r>
      </w:ins>
    </w:p>
    <w:p w:rsidR="00973B18" w:rsidRDefault="00973B18" w:rsidP="00973B18">
      <w:pPr>
        <w:numPr>
          <w:ilvl w:val="0"/>
          <w:numId w:val="20"/>
        </w:numPr>
        <w:shd w:val="clear" w:color="auto" w:fill="FFFFFF"/>
        <w:spacing w:before="167" w:after="167" w:line="240" w:lineRule="auto"/>
        <w:textAlignment w:val="baseline"/>
        <w:rPr>
          <w:ins w:id="183" w:author="Unknown"/>
          <w:rFonts w:ascii="inherit" w:hAnsi="inherit" w:cs="Arial"/>
          <w:color w:val="333333"/>
          <w:sz w:val="25"/>
          <w:szCs w:val="25"/>
        </w:rPr>
      </w:pPr>
      <w:ins w:id="184" w:author="Unknown">
        <w:r>
          <w:rPr>
            <w:rFonts w:ascii="inherit" w:hAnsi="inherit" w:cs="Arial"/>
            <w:color w:val="333333"/>
            <w:sz w:val="25"/>
            <w:szCs w:val="25"/>
          </w:rPr>
          <w:lastRenderedPageBreak/>
          <w:t>HTTP POST : postForLocation(String url, Object request, String…​ urlVariables), postForObject(String url, Object request, Class responseType, String…​ uriVariables)</w:t>
        </w:r>
      </w:ins>
    </w:p>
    <w:p w:rsidR="00973B18" w:rsidRDefault="00973B18" w:rsidP="00973B18">
      <w:pPr>
        <w:numPr>
          <w:ilvl w:val="0"/>
          <w:numId w:val="20"/>
        </w:numPr>
        <w:shd w:val="clear" w:color="auto" w:fill="FFFFFF"/>
        <w:spacing w:before="167" w:after="167" w:line="240" w:lineRule="auto"/>
        <w:textAlignment w:val="baseline"/>
        <w:rPr>
          <w:ins w:id="185" w:author="Unknown"/>
          <w:rFonts w:ascii="inherit" w:hAnsi="inherit" w:cs="Arial"/>
          <w:color w:val="333333"/>
          <w:sz w:val="25"/>
          <w:szCs w:val="25"/>
        </w:rPr>
      </w:pPr>
      <w:ins w:id="186" w:author="Unknown">
        <w:r>
          <w:rPr>
            <w:rFonts w:ascii="inherit" w:hAnsi="inherit" w:cs="Arial"/>
            <w:color w:val="333333"/>
            <w:sz w:val="25"/>
            <w:szCs w:val="25"/>
          </w:rPr>
          <w:t>HTTP HEAD : headForHeaders(String url, String…​ urlVariables)</w:t>
        </w:r>
      </w:ins>
    </w:p>
    <w:p w:rsidR="00973B18" w:rsidRDefault="00973B18" w:rsidP="00973B18">
      <w:pPr>
        <w:numPr>
          <w:ilvl w:val="0"/>
          <w:numId w:val="20"/>
        </w:numPr>
        <w:shd w:val="clear" w:color="auto" w:fill="FFFFFF"/>
        <w:spacing w:before="167" w:after="167" w:line="240" w:lineRule="auto"/>
        <w:textAlignment w:val="baseline"/>
        <w:rPr>
          <w:ins w:id="187" w:author="Unknown"/>
          <w:rFonts w:ascii="inherit" w:hAnsi="inherit" w:cs="Arial"/>
          <w:color w:val="333333"/>
          <w:sz w:val="25"/>
          <w:szCs w:val="25"/>
        </w:rPr>
      </w:pPr>
      <w:ins w:id="188" w:author="Unknown">
        <w:r>
          <w:rPr>
            <w:rFonts w:ascii="inherit" w:hAnsi="inherit" w:cs="Arial"/>
            <w:color w:val="333333"/>
            <w:sz w:val="25"/>
            <w:szCs w:val="25"/>
          </w:rPr>
          <w:t>HTTP OPTIONS : optionsForAllow(String url, String…​ urlVariables)</w:t>
        </w:r>
      </w:ins>
    </w:p>
    <w:p w:rsidR="00973B18" w:rsidRDefault="00973B18" w:rsidP="00973B18">
      <w:pPr>
        <w:numPr>
          <w:ilvl w:val="0"/>
          <w:numId w:val="20"/>
        </w:numPr>
        <w:shd w:val="clear" w:color="auto" w:fill="FFFFFF"/>
        <w:spacing w:before="167" w:after="167" w:line="240" w:lineRule="auto"/>
        <w:textAlignment w:val="baseline"/>
        <w:rPr>
          <w:ins w:id="189" w:author="Unknown"/>
          <w:rFonts w:ascii="inherit" w:hAnsi="inherit" w:cs="Arial"/>
          <w:color w:val="333333"/>
          <w:sz w:val="25"/>
          <w:szCs w:val="25"/>
        </w:rPr>
      </w:pPr>
      <w:ins w:id="190" w:author="Unknown">
        <w:r>
          <w:rPr>
            <w:rFonts w:ascii="inherit" w:hAnsi="inherit" w:cs="Arial"/>
            <w:color w:val="333333"/>
            <w:sz w:val="25"/>
            <w:szCs w:val="25"/>
          </w:rPr>
          <w:t>HTTP PATCH and others : exchange execute</w:t>
        </w:r>
      </w:ins>
    </w:p>
    <w:p w:rsidR="00973B18" w:rsidRDefault="00973B18" w:rsidP="00973B18">
      <w:pPr>
        <w:pStyle w:val="NormalWeb"/>
        <w:shd w:val="clear" w:color="auto" w:fill="FFFFFF"/>
        <w:spacing w:before="0" w:beforeAutospacing="0" w:after="0" w:afterAutospacing="0"/>
        <w:textAlignment w:val="baseline"/>
        <w:rPr>
          <w:ins w:id="191" w:author="Unknown"/>
          <w:rFonts w:ascii="inherit" w:hAnsi="inherit" w:cs="Arial"/>
          <w:color w:val="404040"/>
          <w:sz w:val="25"/>
          <w:szCs w:val="25"/>
        </w:rPr>
      </w:pPr>
      <w:ins w:id="192" w:author="Unknown">
        <w:r>
          <w:rPr>
            <w:rStyle w:val="Strong"/>
            <w:rFonts w:ascii="inherit" w:hAnsi="inherit" w:cs="Arial"/>
            <w:color w:val="404040"/>
            <w:sz w:val="25"/>
            <w:szCs w:val="25"/>
            <w:bdr w:val="none" w:sz="0" w:space="0" w:color="auto" w:frame="1"/>
          </w:rPr>
          <w:t xml:space="preserve">Custom Rest </w:t>
        </w:r>
        <w:proofErr w:type="gramStart"/>
        <w:r>
          <w:rPr>
            <w:rStyle w:val="Strong"/>
            <w:rFonts w:ascii="inherit" w:hAnsi="inherit" w:cs="Arial"/>
            <w:color w:val="404040"/>
            <w:sz w:val="25"/>
            <w:szCs w:val="25"/>
            <w:bdr w:val="none" w:sz="0" w:space="0" w:color="auto" w:frame="1"/>
          </w:rPr>
          <w:t>client ,</w:t>
        </w:r>
        <w:proofErr w:type="gramEnd"/>
        <w:r>
          <w:rPr>
            <w:rStyle w:val="Strong"/>
            <w:rFonts w:ascii="inherit" w:hAnsi="inherit" w:cs="Arial"/>
            <w:color w:val="404040"/>
            <w:sz w:val="25"/>
            <w:szCs w:val="25"/>
            <w:bdr w:val="none" w:sz="0" w:space="0" w:color="auto" w:frame="1"/>
          </w:rPr>
          <w:t xml:space="preserve"> consuming the REST services created earlier.</w:t>
        </w:r>
      </w:ins>
    </w:p>
    <w:tbl>
      <w:tblPr>
        <w:tblW w:w="21600" w:type="dxa"/>
        <w:tblCellSpacing w:w="0" w:type="dxa"/>
        <w:tblCellMar>
          <w:left w:w="0" w:type="dxa"/>
          <w:right w:w="0" w:type="dxa"/>
        </w:tblCellMar>
        <w:tblLook w:val="04A0"/>
      </w:tblPr>
      <w:tblGrid>
        <w:gridCol w:w="21600"/>
      </w:tblGrid>
      <w:tr w:rsidR="00973B18" w:rsidTr="00973B18">
        <w:trPr>
          <w:tblCellSpacing w:w="0" w:type="dxa"/>
        </w:trPr>
        <w:tc>
          <w:tcPr>
            <w:tcW w:w="21600"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java.net.URI;</w:t>
            </w:r>
          </w:p>
          <w:p w:rsidR="00973B18" w:rsidRDefault="00973B18" w:rsidP="00973B18">
            <w:r>
              <w:rPr>
                <w:rStyle w:val="HTMLCode"/>
                <w:rFonts w:eastAsiaTheme="minorEastAsia"/>
              </w:rPr>
              <w:t>import</w:t>
            </w:r>
            <w:r>
              <w:t xml:space="preserve"> </w:t>
            </w:r>
            <w:r>
              <w:rPr>
                <w:rStyle w:val="HTMLCode"/>
                <w:rFonts w:eastAsiaTheme="minorEastAsia"/>
              </w:rPr>
              <w:t>java.util.LinkedHashMap;</w:t>
            </w:r>
          </w:p>
          <w:p w:rsidR="00973B18" w:rsidRDefault="00973B18" w:rsidP="00973B18">
            <w:r>
              <w:rPr>
                <w:rStyle w:val="HTMLCode"/>
                <w:rFonts w:eastAsiaTheme="minorEastAsia"/>
              </w:rPr>
              <w:t>import</w:t>
            </w:r>
            <w:r>
              <w:t xml:space="preserve"> </w:t>
            </w:r>
            <w:r>
              <w:rPr>
                <w:rStyle w:val="HTMLCode"/>
                <w:rFonts w:eastAsiaTheme="minorEastAsia"/>
              </w:rPr>
              <w:t>java.util.List;</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org.springframework.web.client.RestTemplate;</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com.websystique.springmvc.model.User;</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SpringRestTestClient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static</w:t>
            </w:r>
            <w:r>
              <w:t xml:space="preserve"> </w:t>
            </w:r>
            <w:r>
              <w:rPr>
                <w:rStyle w:val="HTMLCode"/>
                <w:rFonts w:eastAsiaTheme="minorEastAsia"/>
              </w:rPr>
              <w:t>final</w:t>
            </w:r>
            <w:r>
              <w:t xml:space="preserve"> </w:t>
            </w:r>
            <w:r>
              <w:rPr>
                <w:rStyle w:val="HTMLCode"/>
                <w:rFonts w:eastAsiaTheme="minorEastAsia"/>
              </w:rPr>
              <w:t>String REST_SERVICE_URI = "&lt;a class="vglnk" href="http://localhost:8080/Spring4MVCCRUDRestService" rel="nofollow"&gt;&lt;span&gt;http&lt;/span&gt;&lt;span&gt;://&lt;/span&gt;&lt;span&gt;localhost&lt;/span&gt;&lt;span&gt;:&lt;/span&gt;&lt;span&gt;8080&lt;/span&gt;&lt;span&gt;/&lt;/span&gt;&lt;span&gt;Spring4MVCCRUDRestService&lt;/span&gt;&lt;/a&gt;";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GET */</w:t>
            </w:r>
          </w:p>
          <w:p w:rsidR="00973B18" w:rsidRDefault="00973B18" w:rsidP="00973B18">
            <w:r>
              <w:rPr>
                <w:rStyle w:val="HTMLCode"/>
                <w:rFonts w:eastAsiaTheme="minorEastAsia"/>
                <w:color w:val="084683"/>
              </w:rPr>
              <w:t>    </w:t>
            </w:r>
            <w:r>
              <w:rPr>
                <w:rStyle w:val="HTMLCode"/>
                <w:rFonts w:eastAsiaTheme="minorEastAsia"/>
              </w:rPr>
              <w:t>@SuppressWarnings("unchecked")</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System.out.println("Testing listAllUsers API-----------");</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List&lt;LinkedHashMap&lt;String, Object&gt;&gt; usersMap = restTemplate.getForObject(REST_SERVICE_URI+"/user/", List.class);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if(usersMap!=null){</w:t>
            </w:r>
          </w:p>
          <w:p w:rsidR="00973B18" w:rsidRDefault="00973B18" w:rsidP="00973B18">
            <w:r>
              <w:rPr>
                <w:rStyle w:val="HTMLCode"/>
                <w:rFonts w:eastAsiaTheme="minorEastAsia"/>
                <w:color w:val="084683"/>
              </w:rPr>
              <w:lastRenderedPageBreak/>
              <w:t>            </w:t>
            </w:r>
            <w:r>
              <w:rPr>
                <w:rStyle w:val="HTMLCode"/>
                <w:rFonts w:eastAsiaTheme="minorEastAsia"/>
              </w:rPr>
              <w:t>for(LinkedHashMap&lt;String, Object&gt; map : usersMap){</w:t>
            </w:r>
          </w:p>
          <w:p w:rsidR="00973B18" w:rsidRDefault="00973B18" w:rsidP="00973B18">
            <w:r>
              <w:rPr>
                <w:rStyle w:val="HTMLCode"/>
                <w:rFonts w:eastAsiaTheme="minorEastAsia"/>
                <w:color w:val="084683"/>
              </w:rPr>
              <w:t>                </w:t>
            </w:r>
            <w:r>
              <w:rPr>
                <w:rStyle w:val="HTMLCode"/>
                <w:rFonts w:eastAsiaTheme="minorEastAsia"/>
              </w:rPr>
              <w:t>System.out.println("User : id="+map.get("id")+", Name="+map.get("name")+", Age="+map.get("age")+", Salary="+map.get("salary"));;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}else{</w:t>
            </w:r>
          </w:p>
          <w:p w:rsidR="00973B18" w:rsidRDefault="00973B18" w:rsidP="00973B18">
            <w:r>
              <w:rPr>
                <w:rStyle w:val="HTMLCode"/>
                <w:rFonts w:eastAsiaTheme="minorEastAsia"/>
                <w:color w:val="084683"/>
              </w:rPr>
              <w:t>            </w:t>
            </w:r>
            <w:r>
              <w:rPr>
                <w:rStyle w:val="HTMLCode"/>
                <w:rFonts w:eastAsiaTheme="minorEastAsia"/>
              </w:rPr>
              <w:t>System.out.println("No user exist----------");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GET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getUser(){</w:t>
            </w:r>
          </w:p>
          <w:p w:rsidR="00973B18" w:rsidRDefault="00973B18" w:rsidP="00973B18">
            <w:r>
              <w:rPr>
                <w:rStyle w:val="HTMLCode"/>
                <w:rFonts w:eastAsiaTheme="minorEastAsia"/>
                <w:color w:val="084683"/>
              </w:rPr>
              <w:t>        </w:t>
            </w:r>
            <w:r>
              <w:rPr>
                <w:rStyle w:val="HTMLCode"/>
                <w:rFonts w:eastAsiaTheme="minorEastAsia"/>
              </w:rPr>
              <w:t>System.out.println("Testing getUser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User user = restTemplate.getForObject(REST_SERVICE_URI+"/user/1", User.class);</w:t>
            </w:r>
          </w:p>
          <w:p w:rsidR="00973B18" w:rsidRDefault="00973B18" w:rsidP="00973B18">
            <w:r>
              <w:rPr>
                <w:rStyle w:val="HTMLCode"/>
                <w:rFonts w:eastAsiaTheme="minorEastAsia"/>
                <w:color w:val="084683"/>
              </w:rPr>
              <w:t>        </w:t>
            </w:r>
            <w:r>
              <w:rPr>
                <w:rStyle w:val="HTMLCode"/>
                <w:rFonts w:eastAsiaTheme="minorEastAsia"/>
              </w:rPr>
              <w:t>System.out.println(user);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 POST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createUser() {</w:t>
            </w:r>
          </w:p>
          <w:p w:rsidR="00973B18" w:rsidRDefault="00973B18" w:rsidP="00973B18">
            <w:r>
              <w:rPr>
                <w:rStyle w:val="HTMLCode"/>
                <w:rFonts w:eastAsiaTheme="minorEastAsia"/>
                <w:color w:val="084683"/>
              </w:rPr>
              <w:t>        </w:t>
            </w:r>
            <w:r>
              <w:rPr>
                <w:rStyle w:val="HTMLCode"/>
                <w:rFonts w:eastAsiaTheme="minorEastAsia"/>
              </w:rPr>
              <w:t>System.out.println("Testing create User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User user = new</w:t>
            </w:r>
            <w:r>
              <w:t xml:space="preserve"> </w:t>
            </w:r>
            <w:r>
              <w:rPr>
                <w:rStyle w:val="HTMLCode"/>
                <w:rFonts w:eastAsiaTheme="minorEastAsia"/>
              </w:rPr>
              <w:t>User(0,"Sarah",51,134);</w:t>
            </w:r>
          </w:p>
          <w:p w:rsidR="00973B18" w:rsidRDefault="00973B18" w:rsidP="00973B18">
            <w:r>
              <w:rPr>
                <w:rStyle w:val="HTMLCode"/>
                <w:rFonts w:eastAsiaTheme="minorEastAsia"/>
                <w:color w:val="084683"/>
              </w:rPr>
              <w:t>        </w:t>
            </w:r>
            <w:r>
              <w:rPr>
                <w:rStyle w:val="HTMLCode"/>
                <w:rFonts w:eastAsiaTheme="minorEastAsia"/>
              </w:rPr>
              <w:t>URI uri = restTemplate.postForLocation(REST_SERVICE_URI+"/user/", user, User.class);</w:t>
            </w:r>
          </w:p>
          <w:p w:rsidR="00973B18" w:rsidRDefault="00973B18" w:rsidP="00973B18">
            <w:r>
              <w:rPr>
                <w:rStyle w:val="HTMLCode"/>
                <w:rFonts w:eastAsiaTheme="minorEastAsia"/>
                <w:color w:val="084683"/>
              </w:rPr>
              <w:t>        </w:t>
            </w:r>
            <w:r>
              <w:rPr>
                <w:rStyle w:val="HTMLCode"/>
                <w:rFonts w:eastAsiaTheme="minorEastAsia"/>
              </w:rPr>
              <w:t>System.out.println("Location : "+uri.toASCIIString());</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PUT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updateUser() {</w:t>
            </w:r>
          </w:p>
          <w:p w:rsidR="00973B18" w:rsidRDefault="00973B18" w:rsidP="00973B18">
            <w:r>
              <w:rPr>
                <w:rStyle w:val="HTMLCode"/>
                <w:rFonts w:eastAsiaTheme="minorEastAsia"/>
                <w:color w:val="084683"/>
              </w:rPr>
              <w:t>        </w:t>
            </w:r>
            <w:r>
              <w:rPr>
                <w:rStyle w:val="HTMLCode"/>
                <w:rFonts w:eastAsiaTheme="minorEastAsia"/>
              </w:rPr>
              <w:t>System.out.println("Testing update User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lastRenderedPageBreak/>
              <w:t>        </w:t>
            </w:r>
            <w:r>
              <w:rPr>
                <w:rStyle w:val="HTMLCode"/>
                <w:rFonts w:eastAsiaTheme="minorEastAsia"/>
              </w:rPr>
              <w:t>User user  = new</w:t>
            </w:r>
            <w:r>
              <w:t xml:space="preserve"> </w:t>
            </w:r>
            <w:r>
              <w:rPr>
                <w:rStyle w:val="HTMLCode"/>
                <w:rFonts w:eastAsiaTheme="minorEastAsia"/>
              </w:rPr>
              <w:t>User(1,"Tomy",33, 70000);</w:t>
            </w:r>
          </w:p>
          <w:p w:rsidR="00973B18" w:rsidRDefault="00973B18" w:rsidP="00973B18">
            <w:r>
              <w:rPr>
                <w:rStyle w:val="HTMLCode"/>
                <w:rFonts w:eastAsiaTheme="minorEastAsia"/>
                <w:color w:val="084683"/>
              </w:rPr>
              <w:t>        </w:t>
            </w:r>
            <w:r>
              <w:rPr>
                <w:rStyle w:val="HTMLCode"/>
                <w:rFonts w:eastAsiaTheme="minorEastAsia"/>
              </w:rPr>
              <w:t>restTemplate.put(REST_SERVICE_URI+"/user/1", user);</w:t>
            </w:r>
          </w:p>
          <w:p w:rsidR="00973B18" w:rsidRDefault="00973B18" w:rsidP="00973B18">
            <w:r>
              <w:rPr>
                <w:rStyle w:val="HTMLCode"/>
                <w:rFonts w:eastAsiaTheme="minorEastAsia"/>
                <w:color w:val="084683"/>
              </w:rPr>
              <w:t>        </w:t>
            </w:r>
            <w:r>
              <w:rPr>
                <w:rStyle w:val="HTMLCode"/>
                <w:rFonts w:eastAsiaTheme="minorEastAsia"/>
              </w:rPr>
              <w:t>System.out.println(user);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DELETE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deleteUser() {</w:t>
            </w:r>
          </w:p>
          <w:p w:rsidR="00973B18" w:rsidRDefault="00973B18" w:rsidP="00973B18">
            <w:r>
              <w:rPr>
                <w:rStyle w:val="HTMLCode"/>
                <w:rFonts w:eastAsiaTheme="minorEastAsia"/>
                <w:color w:val="084683"/>
              </w:rPr>
              <w:t>        </w:t>
            </w:r>
            <w:r>
              <w:rPr>
                <w:rStyle w:val="HTMLCode"/>
                <w:rFonts w:eastAsiaTheme="minorEastAsia"/>
              </w:rPr>
              <w:t>System.out.println("Testing delete User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restTemplate.delete(REST_SERVICE_URI+"/user/3");</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DELETE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deleteAllUsers() {</w:t>
            </w:r>
          </w:p>
          <w:p w:rsidR="00973B18" w:rsidRDefault="00973B18" w:rsidP="00973B18">
            <w:r>
              <w:rPr>
                <w:rStyle w:val="HTMLCode"/>
                <w:rFonts w:eastAsiaTheme="minorEastAsia"/>
                <w:color w:val="084683"/>
              </w:rPr>
              <w:t>        </w:t>
            </w:r>
            <w:r>
              <w:rPr>
                <w:rStyle w:val="HTMLCode"/>
                <w:rFonts w:eastAsiaTheme="minorEastAsia"/>
              </w:rPr>
              <w:t>System.out.println("Testing all delete Users API----------");</w:t>
            </w:r>
          </w:p>
          <w:p w:rsidR="00973B18" w:rsidRDefault="00973B18" w:rsidP="00973B18">
            <w:r>
              <w:rPr>
                <w:rStyle w:val="HTMLCode"/>
                <w:rFonts w:eastAsiaTheme="minorEastAsia"/>
                <w:color w:val="084683"/>
              </w:rPr>
              <w:t>        </w:t>
            </w:r>
            <w:r>
              <w:rPr>
                <w:rStyle w:val="HTMLCode"/>
                <w:rFonts w:eastAsiaTheme="minorEastAsia"/>
              </w:rPr>
              <w:t>RestTemplate restTemplate = new</w:t>
            </w:r>
            <w:r>
              <w:t xml:space="preserve"> </w:t>
            </w:r>
            <w:r>
              <w:rPr>
                <w:rStyle w:val="HTMLCode"/>
                <w:rFonts w:eastAsiaTheme="minorEastAsia"/>
              </w:rPr>
              <w:t>RestTemplate();</w:t>
            </w:r>
          </w:p>
          <w:p w:rsidR="00973B18" w:rsidRDefault="00973B18" w:rsidP="00973B18">
            <w:r>
              <w:rPr>
                <w:rStyle w:val="HTMLCode"/>
                <w:rFonts w:eastAsiaTheme="minorEastAsia"/>
                <w:color w:val="084683"/>
              </w:rPr>
              <w:t>        </w:t>
            </w:r>
            <w:r>
              <w:rPr>
                <w:rStyle w:val="HTMLCode"/>
                <w:rFonts w:eastAsiaTheme="minorEastAsia"/>
              </w:rPr>
              <w:t>restTemplate.delete(REST_SERVICE_URI+"/user/");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static</w:t>
            </w:r>
            <w:r>
              <w:t xml:space="preserve"> </w:t>
            </w:r>
            <w:r>
              <w:rPr>
                <w:rStyle w:val="HTMLCode"/>
                <w:rFonts w:eastAsiaTheme="minorEastAsia"/>
              </w:rPr>
              <w:t>void</w:t>
            </w:r>
            <w:r>
              <w:t xml:space="preserve"> </w:t>
            </w:r>
            <w:r>
              <w:rPr>
                <w:rStyle w:val="HTMLCode"/>
                <w:rFonts w:eastAsiaTheme="minorEastAsia"/>
              </w:rPr>
              <w:t>main(String args[]){</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getUser();</w:t>
            </w:r>
          </w:p>
          <w:p w:rsidR="00973B18" w:rsidRDefault="00973B18" w:rsidP="00973B18">
            <w:r>
              <w:rPr>
                <w:rStyle w:val="HTMLCode"/>
                <w:rFonts w:eastAsiaTheme="minorEastAsia"/>
                <w:color w:val="084683"/>
              </w:rPr>
              <w:t>        </w:t>
            </w:r>
            <w:r>
              <w:rPr>
                <w:rStyle w:val="HTMLCode"/>
                <w:rFonts w:eastAsiaTheme="minorEastAsia"/>
              </w:rPr>
              <w:t>createUser();</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updateUser();</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deleteUser();</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lastRenderedPageBreak/>
              <w:t>        </w:t>
            </w:r>
            <w:r>
              <w:rPr>
                <w:rStyle w:val="HTMLCode"/>
                <w:rFonts w:eastAsiaTheme="minorEastAsia"/>
              </w:rPr>
              <w:t>deleteAllUsers();</w:t>
            </w:r>
          </w:p>
          <w:p w:rsidR="00973B18" w:rsidRDefault="00973B18" w:rsidP="00973B18">
            <w:r>
              <w:rPr>
                <w:rStyle w:val="HTMLCode"/>
                <w:rFonts w:eastAsiaTheme="minorEastAsia"/>
                <w:color w:val="084683"/>
              </w:rPr>
              <w:t>        </w:t>
            </w:r>
            <w:r>
              <w:rPr>
                <w:rStyle w:val="HTMLCode"/>
                <w:rFonts w:eastAsiaTheme="minorEastAsia"/>
              </w:rPr>
              <w:t>listAllUsers();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360" w:afterAutospacing="0"/>
        <w:textAlignment w:val="baseline"/>
        <w:rPr>
          <w:ins w:id="193" w:author="Unknown"/>
          <w:rFonts w:ascii="inherit" w:hAnsi="inherit" w:cs="Arial"/>
          <w:color w:val="404040"/>
          <w:sz w:val="25"/>
          <w:szCs w:val="25"/>
        </w:rPr>
      </w:pPr>
      <w:ins w:id="194" w:author="Unknown">
        <w:r>
          <w:rPr>
            <w:rFonts w:ascii="inherit" w:hAnsi="inherit" w:cs="Arial"/>
            <w:color w:val="404040"/>
            <w:sz w:val="25"/>
            <w:szCs w:val="25"/>
          </w:rPr>
          <w:lastRenderedPageBreak/>
          <w:t xml:space="preserve">Restart </w:t>
        </w:r>
        <w:proofErr w:type="gramStart"/>
        <w:r>
          <w:rPr>
            <w:rFonts w:ascii="inherit" w:hAnsi="inherit" w:cs="Arial"/>
            <w:color w:val="404040"/>
            <w:sz w:val="25"/>
            <w:szCs w:val="25"/>
          </w:rPr>
          <w:t>server(</w:t>
        </w:r>
        <w:proofErr w:type="gramEnd"/>
        <w:r>
          <w:rPr>
            <w:rFonts w:ascii="inherit" w:hAnsi="inherit" w:cs="Arial"/>
            <w:color w:val="404040"/>
            <w:sz w:val="25"/>
            <w:szCs w:val="25"/>
          </w:rPr>
          <w:t>In our example, data on server side is fixed.). Run above program.</w:t>
        </w:r>
      </w:ins>
    </w:p>
    <w:p w:rsidR="00973B18" w:rsidRDefault="00973B18" w:rsidP="00973B18">
      <w:pPr>
        <w:pStyle w:val="NormalWeb"/>
        <w:shd w:val="clear" w:color="auto" w:fill="FFFFFF"/>
        <w:spacing w:before="0" w:beforeAutospacing="0" w:after="0" w:afterAutospacing="0"/>
        <w:textAlignment w:val="baseline"/>
        <w:rPr>
          <w:ins w:id="195" w:author="Unknown"/>
          <w:rFonts w:ascii="inherit" w:hAnsi="inherit" w:cs="Arial"/>
          <w:color w:val="404040"/>
          <w:sz w:val="25"/>
          <w:szCs w:val="25"/>
        </w:rPr>
      </w:pPr>
      <w:ins w:id="196" w:author="Unknown">
        <w:r>
          <w:rPr>
            <w:rStyle w:val="Strong"/>
            <w:rFonts w:ascii="inherit" w:hAnsi="inherit" w:cs="Arial"/>
            <w:color w:val="404040"/>
            <w:sz w:val="25"/>
            <w:szCs w:val="25"/>
            <w:bdr w:val="none" w:sz="0" w:space="0" w:color="auto" w:frame="1"/>
          </w:rPr>
          <w:t>Output from above Client program</w:t>
        </w:r>
      </w:ins>
    </w:p>
    <w:tbl>
      <w:tblPr>
        <w:tblW w:w="21600" w:type="dxa"/>
        <w:tblCellSpacing w:w="0" w:type="dxa"/>
        <w:tblCellMar>
          <w:left w:w="0" w:type="dxa"/>
          <w:right w:w="0" w:type="dxa"/>
        </w:tblCellMar>
        <w:tblLook w:val="04A0"/>
      </w:tblPr>
      <w:tblGrid>
        <w:gridCol w:w="25925"/>
      </w:tblGrid>
      <w:tr w:rsidR="00973B18" w:rsidTr="00973B18">
        <w:trPr>
          <w:tblCellSpacing w:w="0" w:type="dxa"/>
        </w:trPr>
        <w:tc>
          <w:tcPr>
            <w:tcW w:w="21600" w:type="dxa"/>
            <w:vAlign w:val="center"/>
            <w:hideMark/>
          </w:tcPr>
          <w:p w:rsidR="00973B18" w:rsidRDefault="00973B18" w:rsidP="00973B18">
            <w:r>
              <w:rPr>
                <w:rStyle w:val="HTMLCode"/>
                <w:rFonts w:eastAsiaTheme="minorEastAsia"/>
              </w:rPr>
              <w:t>Testing listAllUsers API-----------</w:t>
            </w:r>
          </w:p>
          <w:p w:rsidR="00973B18" w:rsidRDefault="00973B18" w:rsidP="00973B18">
            <w:r>
              <w:rPr>
                <w:rStyle w:val="HTMLCode"/>
                <w:rFonts w:eastAsiaTheme="minorEastAsia"/>
              </w:rPr>
              <w:t>User : id=1, Name=Sam, Age=30,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id=3, Name=Jerome, Age=45, Salary=30000.0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Testing getUser API----------</w:t>
            </w:r>
          </w:p>
          <w:p w:rsidR="00973B18" w:rsidRDefault="00973B18" w:rsidP="00973B18">
            <w:r>
              <w:rPr>
                <w:rStyle w:val="HTMLCode"/>
                <w:rFonts w:eastAsiaTheme="minorEastAsia"/>
              </w:rPr>
              <w:t>User [id=1, name=Sam, age=30, salary=70000.0]</w:t>
            </w:r>
          </w:p>
          <w:p w:rsidR="00973B18" w:rsidRDefault="00973B18" w:rsidP="00973B18">
            <w:r>
              <w:rPr>
                <w:rStyle w:val="HTMLCode"/>
                <w:rFonts w:eastAsiaTheme="minorEastAsia"/>
              </w:rPr>
              <w:t>Testing create User API----------</w:t>
            </w:r>
          </w:p>
          <w:p w:rsidR="00973B18" w:rsidRDefault="00973B18" w:rsidP="00973B18">
            <w:r>
              <w:rPr>
                <w:rStyle w:val="HTMLCode"/>
                <w:rFonts w:eastAsiaTheme="minorEastAsia"/>
              </w:rPr>
              <w:t>Location : &lt;a</w:t>
            </w:r>
            <w:r>
              <w:t xml:space="preserve"> </w:t>
            </w:r>
            <w:r>
              <w:rPr>
                <w:rStyle w:val="HTMLCode"/>
                <w:rFonts w:eastAsiaTheme="minorEastAsia"/>
              </w:rPr>
              <w:t>class="vglnk"</w:t>
            </w:r>
            <w:r>
              <w:t xml:space="preserve"> </w:t>
            </w:r>
            <w:r>
              <w:rPr>
                <w:rStyle w:val="HTMLCode"/>
                <w:rFonts w:eastAsiaTheme="minorEastAsia"/>
              </w:rPr>
              <w:t>href="</w:t>
            </w:r>
            <w:hyperlink r:id="rId98" w:history="1">
              <w:r>
                <w:rPr>
                  <w:rStyle w:val="Hyperlink"/>
                  <w:rFonts w:ascii="Courier New" w:hAnsi="Courier New" w:cs="Courier New"/>
                  <w:sz w:val="20"/>
                  <w:szCs w:val="20"/>
                </w:rPr>
                <w:t>http://localhost:8080/Spring4MVCCRUDRestService/user/5</w:t>
              </w:r>
            </w:hyperlink>
            <w:r>
              <w:rPr>
                <w:rStyle w:val="HTMLCode"/>
                <w:rFonts w:eastAsiaTheme="minorEastAsia"/>
              </w:rPr>
              <w:t>"</w:t>
            </w:r>
            <w:r>
              <w:t xml:space="preserve"> </w:t>
            </w:r>
            <w:r>
              <w:rPr>
                <w:rStyle w:val="HTMLCode"/>
                <w:rFonts w:eastAsiaTheme="minorEastAsia"/>
              </w:rPr>
              <w:t>rel="nofollow"&gt;&lt;span&gt;http&lt;/span&gt;&lt;span&gt;://&lt;/span&gt;&lt;span&gt;localhost&lt;/span&gt;&lt;span&gt;:&lt;/span&gt;&lt;span&gt;8080&lt;/span&gt;&lt;span&gt;/&lt;/span&gt;&lt;span&gt;Spring4MVCCRUDRestService&lt;/span&gt;&lt;span&gt;/&lt;/span&gt;&lt;span&gt;user&lt;/span&gt;&lt;span&gt;/&lt;/span&gt;&lt;span&gt;5&lt;/span&gt;&lt;/a&gt;</w:t>
            </w:r>
          </w:p>
          <w:p w:rsidR="00973B18" w:rsidRDefault="00973B18" w:rsidP="00973B18">
            <w:r>
              <w:rPr>
                <w:rStyle w:val="HTMLCode"/>
                <w:rFonts w:eastAsiaTheme="minorEastAsia"/>
              </w:rPr>
              <w:t>Testing listAllUsers API-----------</w:t>
            </w:r>
          </w:p>
          <w:p w:rsidR="00973B18" w:rsidRDefault="00973B18" w:rsidP="00973B18">
            <w:r>
              <w:rPr>
                <w:rStyle w:val="HTMLCode"/>
                <w:rFonts w:eastAsiaTheme="minorEastAsia"/>
              </w:rPr>
              <w:t>User : id=1, Name=Sam, Age=30,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id=3, Name=Jerome, Age=45, Salary=30000.0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User : id=5, Name=Sarah, Age=51, Salary=134.0</w:t>
            </w:r>
          </w:p>
          <w:p w:rsidR="00973B18" w:rsidRDefault="00973B18" w:rsidP="00973B18">
            <w:r>
              <w:rPr>
                <w:rStyle w:val="HTMLCode"/>
                <w:rFonts w:eastAsiaTheme="minorEastAsia"/>
              </w:rPr>
              <w:t>Testing update User API----------</w:t>
            </w:r>
          </w:p>
          <w:p w:rsidR="00973B18" w:rsidRDefault="00973B18" w:rsidP="00973B18">
            <w:r>
              <w:rPr>
                <w:rStyle w:val="HTMLCode"/>
                <w:rFonts w:eastAsiaTheme="minorEastAsia"/>
              </w:rPr>
              <w:t>User [id=1, name=Tomy, age=33, salary=70000.0]</w:t>
            </w:r>
          </w:p>
          <w:p w:rsidR="00973B18" w:rsidRDefault="00973B18" w:rsidP="00973B18">
            <w:r>
              <w:rPr>
                <w:rStyle w:val="HTMLCode"/>
                <w:rFonts w:eastAsiaTheme="minorEastAsia"/>
              </w:rPr>
              <w:t>Testing listAllUsers API-----------</w:t>
            </w:r>
          </w:p>
          <w:p w:rsidR="00973B18" w:rsidRDefault="00973B18" w:rsidP="00973B18">
            <w:r>
              <w:rPr>
                <w:rStyle w:val="HTMLCode"/>
                <w:rFonts w:eastAsiaTheme="minorEastAsia"/>
              </w:rPr>
              <w:t>User : id=1, Name=Tomy, Age=33,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id=3, Name=Jerome, Age=45, Salary=30000.0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User : id=5, Name=Sarah, Age=51, Salary=134.0</w:t>
            </w:r>
          </w:p>
          <w:p w:rsidR="00973B18" w:rsidRDefault="00973B18" w:rsidP="00973B18">
            <w:r>
              <w:rPr>
                <w:rStyle w:val="HTMLCode"/>
                <w:rFonts w:eastAsiaTheme="minorEastAsia"/>
              </w:rPr>
              <w:lastRenderedPageBreak/>
              <w:t>Testing delete User API----------</w:t>
            </w:r>
          </w:p>
          <w:p w:rsidR="00973B18" w:rsidRDefault="00973B18" w:rsidP="00973B18">
            <w:r>
              <w:rPr>
                <w:rStyle w:val="HTMLCode"/>
                <w:rFonts w:eastAsiaTheme="minorEastAsia"/>
              </w:rPr>
              <w:t>Testing listAllUsers API-----------</w:t>
            </w:r>
          </w:p>
          <w:p w:rsidR="00973B18" w:rsidRDefault="00973B18" w:rsidP="00973B18">
            <w:r>
              <w:rPr>
                <w:rStyle w:val="HTMLCode"/>
                <w:rFonts w:eastAsiaTheme="minorEastAsia"/>
              </w:rPr>
              <w:t>User : id=1, Name=Tomy, Age=33, Salary=70000.0</w:t>
            </w:r>
          </w:p>
          <w:p w:rsidR="00973B18" w:rsidRDefault="00973B18" w:rsidP="00973B18">
            <w:r>
              <w:rPr>
                <w:rStyle w:val="HTMLCode"/>
                <w:rFonts w:eastAsiaTheme="minorEastAsia"/>
              </w:rPr>
              <w:t>User : id=2, Name=Tom, Age=40, Salary=50000.0</w:t>
            </w:r>
          </w:p>
          <w:p w:rsidR="00973B18" w:rsidRDefault="00973B18" w:rsidP="00973B18">
            <w:r>
              <w:rPr>
                <w:rStyle w:val="HTMLCode"/>
                <w:rFonts w:eastAsiaTheme="minorEastAsia"/>
              </w:rPr>
              <w:t>User : id=4, Name=Silvia, Age=50, Salary=40000.0</w:t>
            </w:r>
          </w:p>
          <w:p w:rsidR="00973B18" w:rsidRDefault="00973B18" w:rsidP="00973B18">
            <w:r>
              <w:rPr>
                <w:rStyle w:val="HTMLCode"/>
                <w:rFonts w:eastAsiaTheme="minorEastAsia"/>
              </w:rPr>
              <w:t>User : id=5, Name=Sarah, Age=51, Salary=134.0</w:t>
            </w:r>
          </w:p>
          <w:p w:rsidR="00973B18" w:rsidRDefault="00973B18" w:rsidP="00973B18">
            <w:r>
              <w:rPr>
                <w:rStyle w:val="HTMLCode"/>
                <w:rFonts w:eastAsiaTheme="minorEastAsia"/>
              </w:rPr>
              <w:t>Testing all delete Users API----------</w:t>
            </w:r>
          </w:p>
          <w:p w:rsidR="00973B18" w:rsidRDefault="00973B18" w:rsidP="00973B18">
            <w:r>
              <w:rPr>
                <w:rStyle w:val="HTMLCode"/>
                <w:rFonts w:eastAsiaTheme="minorEastAsia"/>
              </w:rPr>
              <w:t>Testing listAllUsers API-----------</w:t>
            </w:r>
          </w:p>
          <w:p w:rsidR="00973B18" w:rsidRDefault="00973B18" w:rsidP="00973B18">
            <w:pPr>
              <w:rPr>
                <w:sz w:val="24"/>
                <w:szCs w:val="24"/>
              </w:rPr>
            </w:pPr>
            <w:r>
              <w:rPr>
                <w:rStyle w:val="HTMLCode"/>
                <w:rFonts w:eastAsiaTheme="minorEastAsia"/>
              </w:rPr>
              <w:t>No user exist----------</w:t>
            </w:r>
          </w:p>
        </w:tc>
      </w:tr>
    </w:tbl>
    <w:p w:rsidR="00973B18" w:rsidRDefault="00510313" w:rsidP="00973B18">
      <w:pPr>
        <w:shd w:val="clear" w:color="auto" w:fill="FFFFFF"/>
        <w:spacing w:after="360"/>
        <w:textAlignment w:val="baseline"/>
        <w:rPr>
          <w:ins w:id="197" w:author="Unknown"/>
          <w:rFonts w:ascii="Arial" w:hAnsi="Arial" w:cs="Arial"/>
          <w:color w:val="404040"/>
          <w:sz w:val="25"/>
          <w:szCs w:val="25"/>
        </w:rPr>
      </w:pPr>
      <w:ins w:id="198" w:author="Unknown">
        <w:r w:rsidRPr="00510313">
          <w:rPr>
            <w:rFonts w:ascii="Arial" w:hAnsi="Arial" w:cs="Arial"/>
            <w:color w:val="404040"/>
            <w:sz w:val="25"/>
            <w:szCs w:val="25"/>
          </w:rPr>
          <w:lastRenderedPageBreak/>
          <w:pict>
            <v:rect id="_x0000_i1037" style="width:0;height:.85pt" o:hralign="center" o:hrstd="t" o:hr="t" fillcolor="#a0a0a0" stroked="f"/>
          </w:pict>
        </w:r>
      </w:ins>
    </w:p>
    <w:p w:rsidR="00973B18" w:rsidRDefault="00973B18" w:rsidP="00973B18">
      <w:pPr>
        <w:pStyle w:val="Heading1"/>
        <w:shd w:val="clear" w:color="auto" w:fill="FFFFFF"/>
        <w:spacing w:before="0" w:beforeAutospacing="0" w:after="0" w:afterAutospacing="0"/>
        <w:textAlignment w:val="baseline"/>
        <w:rPr>
          <w:ins w:id="199" w:author="Unknown"/>
          <w:rFonts w:ascii="inherit" w:hAnsi="inherit" w:cs="Arial"/>
          <w:b w:val="0"/>
          <w:bCs w:val="0"/>
          <w:color w:val="404040"/>
          <w:sz w:val="50"/>
          <w:szCs w:val="50"/>
        </w:rPr>
      </w:pPr>
      <w:ins w:id="200" w:author="Unknown">
        <w:r>
          <w:rPr>
            <w:rFonts w:ascii="inherit" w:hAnsi="inherit" w:cs="Arial"/>
            <w:b w:val="0"/>
            <w:bCs w:val="0"/>
            <w:color w:val="404040"/>
            <w:sz w:val="50"/>
            <w:szCs w:val="50"/>
          </w:rPr>
          <w:t>Complete Example</w:t>
        </w:r>
      </w:ins>
    </w:p>
    <w:p w:rsidR="00973B18" w:rsidRDefault="00973B18" w:rsidP="00973B18">
      <w:pPr>
        <w:pStyle w:val="NormalWeb"/>
        <w:shd w:val="clear" w:color="auto" w:fill="FFFFFF"/>
        <w:spacing w:before="0" w:beforeAutospacing="0" w:after="0" w:afterAutospacing="0"/>
        <w:textAlignment w:val="baseline"/>
        <w:rPr>
          <w:ins w:id="201"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02" w:author="Unknown"/>
          <w:rFonts w:ascii="inherit" w:hAnsi="inherit" w:cs="Arial"/>
          <w:color w:val="404040"/>
          <w:sz w:val="34"/>
          <w:szCs w:val="34"/>
        </w:rPr>
      </w:pPr>
      <w:ins w:id="203" w:author="Unknown">
        <w:r>
          <w:rPr>
            <w:rStyle w:val="Strong"/>
            <w:rFonts w:ascii="inherit" w:hAnsi="inherit" w:cs="Arial"/>
            <w:b/>
            <w:bCs/>
            <w:color w:val="404040"/>
            <w:sz w:val="34"/>
            <w:szCs w:val="34"/>
            <w:bdr w:val="none" w:sz="0" w:space="0" w:color="auto" w:frame="1"/>
          </w:rPr>
          <w:t>Project Structure</w:t>
        </w:r>
      </w:ins>
    </w:p>
    <w:p w:rsidR="00973B18" w:rsidRDefault="00973B18" w:rsidP="00973B18">
      <w:pPr>
        <w:pStyle w:val="NormalWeb"/>
        <w:shd w:val="clear" w:color="auto" w:fill="FFFFFF"/>
        <w:spacing w:before="0" w:beforeAutospacing="0" w:after="360" w:afterAutospacing="0"/>
        <w:textAlignment w:val="baseline"/>
        <w:rPr>
          <w:ins w:id="204" w:author="Unknown"/>
          <w:rFonts w:ascii="inherit" w:hAnsi="inherit" w:cs="Arial"/>
          <w:color w:val="404040"/>
          <w:sz w:val="25"/>
          <w:szCs w:val="25"/>
        </w:rPr>
      </w:pPr>
      <w:r>
        <w:rPr>
          <w:rFonts w:ascii="inherit" w:hAnsi="inherit" w:cs="Arial"/>
          <w:noProof/>
          <w:color w:val="404040"/>
          <w:sz w:val="25"/>
          <w:szCs w:val="25"/>
        </w:rPr>
        <w:drawing>
          <wp:inline distT="0" distB="0" distL="0" distR="0">
            <wp:extent cx="3126105" cy="3944620"/>
            <wp:effectExtent l="19050" t="0" r="0" b="0"/>
            <wp:docPr id="178" name="Picture 178" descr="Spring4MVCCRUDRestService_im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pring4MVCCRUDRestService_img0"/>
                    <pic:cNvPicPr>
                      <a:picLocks noChangeAspect="1" noChangeArrowheads="1"/>
                    </pic:cNvPicPr>
                  </pic:nvPicPr>
                  <pic:blipFill>
                    <a:blip r:embed="rId99"/>
                    <a:srcRect/>
                    <a:stretch>
                      <a:fillRect/>
                    </a:stretch>
                  </pic:blipFill>
                  <pic:spPr bwMode="auto">
                    <a:xfrm>
                      <a:off x="0" y="0"/>
                      <a:ext cx="3126105" cy="3944620"/>
                    </a:xfrm>
                    <a:prstGeom prst="rect">
                      <a:avLst/>
                    </a:prstGeom>
                    <a:noFill/>
                    <a:ln w="9525">
                      <a:noFill/>
                      <a:miter lim="800000"/>
                      <a:headEnd/>
                      <a:tailEnd/>
                    </a:ln>
                  </pic:spPr>
                </pic:pic>
              </a:graphicData>
            </a:graphic>
          </wp:inline>
        </w:drawing>
      </w:r>
    </w:p>
    <w:p w:rsidR="00973B18" w:rsidRDefault="00973B18" w:rsidP="00973B18">
      <w:pPr>
        <w:pStyle w:val="NormalWeb"/>
        <w:shd w:val="clear" w:color="auto" w:fill="FFFFFF"/>
        <w:spacing w:before="0" w:beforeAutospacing="0" w:after="0" w:afterAutospacing="0"/>
        <w:textAlignment w:val="baseline"/>
        <w:rPr>
          <w:ins w:id="205"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06" w:author="Unknown"/>
          <w:rFonts w:ascii="inherit" w:hAnsi="inherit" w:cs="Arial"/>
          <w:color w:val="404040"/>
          <w:sz w:val="34"/>
          <w:szCs w:val="34"/>
        </w:rPr>
      </w:pPr>
      <w:ins w:id="207" w:author="Unknown">
        <w:r>
          <w:rPr>
            <w:rStyle w:val="Strong"/>
            <w:rFonts w:ascii="inherit" w:hAnsi="inherit" w:cs="Arial"/>
            <w:b/>
            <w:bCs/>
            <w:color w:val="404040"/>
            <w:sz w:val="34"/>
            <w:szCs w:val="34"/>
            <w:bdr w:val="none" w:sz="0" w:space="0" w:color="auto" w:frame="1"/>
          </w:rPr>
          <w:t>Declare project dependencies</w:t>
        </w:r>
      </w:ins>
    </w:p>
    <w:tbl>
      <w:tblPr>
        <w:tblW w:w="21600" w:type="dxa"/>
        <w:tblCellSpacing w:w="0" w:type="dxa"/>
        <w:tblCellMar>
          <w:left w:w="0" w:type="dxa"/>
          <w:right w:w="0" w:type="dxa"/>
        </w:tblCellMar>
        <w:tblLook w:val="04A0"/>
      </w:tblPr>
      <w:tblGrid>
        <w:gridCol w:w="29765"/>
      </w:tblGrid>
      <w:tr w:rsidR="00973B18" w:rsidTr="00973B18">
        <w:trPr>
          <w:tblCellSpacing w:w="0" w:type="dxa"/>
        </w:trPr>
        <w:tc>
          <w:tcPr>
            <w:tcW w:w="21600" w:type="dxa"/>
            <w:vAlign w:val="center"/>
            <w:hideMark/>
          </w:tcPr>
          <w:p w:rsidR="00973B18" w:rsidRDefault="00973B18" w:rsidP="00973B18">
            <w:r>
              <w:rPr>
                <w:rStyle w:val="HTMLCode"/>
                <w:rFonts w:eastAsiaTheme="minorEastAsia"/>
              </w:rPr>
              <w:t>&lt;project</w:t>
            </w:r>
            <w:r>
              <w:t xml:space="preserve"> </w:t>
            </w:r>
            <w:r>
              <w:rPr>
                <w:rStyle w:val="HTMLCode"/>
                <w:rFonts w:eastAsiaTheme="minorEastAsia"/>
              </w:rPr>
              <w:t>xmlns="&lt;a class="vglnk" href="</w:t>
            </w:r>
            <w:hyperlink r:id="rId100" w:history="1">
              <w:r>
                <w:rPr>
                  <w:rStyle w:val="Hyperlink"/>
                  <w:rFonts w:ascii="Courier New" w:hAnsi="Courier New" w:cs="Courier New"/>
                  <w:sz w:val="20"/>
                  <w:szCs w:val="20"/>
                </w:rPr>
                <w:t>http://maven.apache.org/POM/4.0.0</w:t>
              </w:r>
            </w:hyperlink>
            <w:r>
              <w:rPr>
                <w:rStyle w:val="HTMLCode"/>
                <w:rFonts w:eastAsiaTheme="minorEastAsia"/>
              </w:rPr>
              <w:t>"</w:t>
            </w:r>
            <w:r>
              <w:t xml:space="preserve"> </w:t>
            </w:r>
            <w:r>
              <w:rPr>
                <w:rStyle w:val="HTMLCode"/>
                <w:rFonts w:eastAsiaTheme="minorEastAsia"/>
              </w:rPr>
              <w:lastRenderedPageBreak/>
              <w:t>rel="nofollow"&gt;&lt;span&gt;http&lt;/span&gt;&lt;span&gt;://&lt;/span&gt;&lt;span&gt;maven&lt;/span&gt;&lt;span&gt;.&lt;/span&gt;&lt;span&gt;apache&lt;/span&gt;&lt;span&gt;.&lt;/span&gt;&lt;span&gt;org&lt;/span&gt;&lt;span&gt;/&lt;/span&gt;&lt;span&gt;POM&lt;/span&gt;&lt;span&gt;/&lt;/span&gt;&lt;span&gt;4&lt;/span&gt;&lt;span&gt;.&lt;/span&gt;&lt;span&gt;0&lt;/span&gt;&lt;span&gt;.&lt;/span&gt;&lt;span&gt;0&lt;/span&gt;&lt;/a&gt;" xmlns:xsi="&lt;a</w:t>
            </w:r>
            <w:r>
              <w:t xml:space="preserve"> </w:t>
            </w:r>
            <w:r>
              <w:rPr>
                <w:rStyle w:val="HTMLCode"/>
                <w:rFonts w:eastAsiaTheme="minorEastAsia"/>
              </w:rPr>
              <w:t>class="vglnk"</w:t>
            </w:r>
            <w:r>
              <w:t xml:space="preserve"> </w:t>
            </w:r>
            <w:r>
              <w:rPr>
                <w:rStyle w:val="HTMLCode"/>
                <w:rFonts w:eastAsiaTheme="minorEastAsia"/>
              </w:rPr>
              <w:t>href="</w:t>
            </w:r>
            <w:hyperlink r:id="rId101" w:history="1">
              <w:r>
                <w:rPr>
                  <w:rStyle w:val="Hyperlink"/>
                  <w:rFonts w:ascii="Courier New" w:hAnsi="Courier New" w:cs="Courier New"/>
                  <w:sz w:val="20"/>
                  <w:szCs w:val="20"/>
                </w:rPr>
                <w:t>http://www.w3.org/2001/XMLSchema-instance</w:t>
              </w:r>
            </w:hyperlink>
            <w:r>
              <w:rPr>
                <w:rStyle w:val="HTMLCode"/>
                <w:rFonts w:eastAsiaTheme="minorEastAsia"/>
              </w:rPr>
              <w:t>"</w:t>
            </w:r>
            <w:r>
              <w:t xml:space="preserve"> </w:t>
            </w:r>
            <w:r>
              <w:rPr>
                <w:rStyle w:val="HTMLCode"/>
                <w:rFonts w:eastAsiaTheme="minorEastAsia"/>
              </w:rPr>
              <w:t>rel="nofollow"&gt;&lt;span&gt;http&lt;/span&gt;&lt;span&gt;://&lt;/span&gt;&lt;span&gt;www&lt;/span&gt;&lt;span&gt;.&lt;/span&gt;&lt;span&gt;w3&lt;/span&gt;&lt;span&gt;.&lt;/span&gt;&lt;span&gt;org&lt;/span&gt;&lt;span&gt;/&lt;/span&gt;&lt;span&gt;2001&lt;/span&gt;&lt;span&gt;/&lt;/span&gt;&lt;span&gt;XMLSchema&lt;/span&gt;&lt;span&gt;-&lt;/span&gt;&lt;span&gt;instance&lt;/span&gt;&lt;/a&gt;"</w:t>
            </w:r>
          </w:p>
          <w:p w:rsidR="00973B18" w:rsidRDefault="00973B18" w:rsidP="00973B18">
            <w:r>
              <w:rPr>
                <w:rStyle w:val="HTMLCode"/>
                <w:rFonts w:eastAsiaTheme="minorEastAsia"/>
                <w:color w:val="084683"/>
              </w:rPr>
              <w:t>  </w:t>
            </w:r>
            <w:r>
              <w:rPr>
                <w:rStyle w:val="HTMLCode"/>
                <w:rFonts w:eastAsiaTheme="minorEastAsia"/>
              </w:rPr>
              <w:t>xsi:schemaLocation="&lt;a</w:t>
            </w:r>
            <w:r>
              <w:t xml:space="preserve"> </w:t>
            </w:r>
            <w:r>
              <w:rPr>
                <w:rStyle w:val="HTMLCode"/>
                <w:rFonts w:eastAsiaTheme="minorEastAsia"/>
              </w:rPr>
              <w:t>class="vglnk"</w:t>
            </w:r>
            <w:r>
              <w:t xml:space="preserve"> </w:t>
            </w:r>
            <w:r>
              <w:rPr>
                <w:rStyle w:val="HTMLCode"/>
                <w:rFonts w:eastAsiaTheme="minorEastAsia"/>
              </w:rPr>
              <w:t>href="</w:t>
            </w:r>
            <w:hyperlink r:id="rId102" w:history="1">
              <w:r>
                <w:rPr>
                  <w:rStyle w:val="Hyperlink"/>
                  <w:rFonts w:ascii="Courier New" w:hAnsi="Courier New" w:cs="Courier New"/>
                  <w:sz w:val="20"/>
                  <w:szCs w:val="20"/>
                </w:rPr>
                <w:t>http://maven.apache.org/POM/4.0.0</w:t>
              </w:r>
            </w:hyperlink>
            <w:r>
              <w:rPr>
                <w:rStyle w:val="HTMLCode"/>
                <w:rFonts w:eastAsiaTheme="minorEastAsia"/>
              </w:rPr>
              <w:t>"</w:t>
            </w:r>
            <w:r>
              <w:t xml:space="preserve"> </w:t>
            </w:r>
            <w:r>
              <w:rPr>
                <w:rStyle w:val="HTMLCode"/>
                <w:rFonts w:eastAsiaTheme="minorEastAsia"/>
              </w:rPr>
              <w:t>rel="nofollow"&gt;&lt;span&gt;http&lt;/span&gt;&lt;span&gt;://&lt;/span&gt;&lt;span&gt;maven&lt;/span&gt;&lt;span&gt;.&lt;/span&gt;&lt;span&gt;apache&lt;/span&gt;&lt;span&gt;.&lt;/span&gt;&lt;span&gt;org&lt;/span&gt;&lt;span&gt;/&lt;/span&gt;&lt;span&gt;POM&lt;/span&gt;&lt;span&gt;/&lt;/span&gt;&lt;span&gt;4&lt;/span&gt;&lt;span&gt;.&lt;/span&gt;&lt;span&gt;0&lt;/span&gt;&lt;span&gt;.&lt;/span&gt;&lt;span&gt;0&lt;/span&gt;&lt;/a&gt; &lt;a</w:t>
            </w:r>
            <w:r>
              <w:t xml:space="preserve"> </w:t>
            </w:r>
            <w:r>
              <w:rPr>
                <w:rStyle w:val="HTMLCode"/>
                <w:rFonts w:eastAsiaTheme="minorEastAsia"/>
              </w:rPr>
              <w:t>class="vglnk"</w:t>
            </w:r>
            <w:r>
              <w:t xml:space="preserve"> </w:t>
            </w:r>
            <w:r>
              <w:rPr>
                <w:rStyle w:val="HTMLCode"/>
                <w:rFonts w:eastAsiaTheme="minorEastAsia"/>
              </w:rPr>
              <w:t>href="</w:t>
            </w:r>
            <w:hyperlink r:id="rId103" w:history="1">
              <w:r>
                <w:rPr>
                  <w:rStyle w:val="Hyperlink"/>
                  <w:rFonts w:ascii="Courier New" w:hAnsi="Courier New" w:cs="Courier New"/>
                  <w:sz w:val="20"/>
                  <w:szCs w:val="20"/>
                </w:rPr>
                <w:t>http://maven.apache.org/maven-v4_0_0.xsd</w:t>
              </w:r>
            </w:hyperlink>
            <w:r>
              <w:rPr>
                <w:rStyle w:val="HTMLCode"/>
                <w:rFonts w:eastAsiaTheme="minorEastAsia"/>
              </w:rPr>
              <w:t>"</w:t>
            </w:r>
            <w:r>
              <w:t xml:space="preserve"> </w:t>
            </w:r>
            <w:r>
              <w:rPr>
                <w:rStyle w:val="HTMLCode"/>
                <w:rFonts w:eastAsiaTheme="minorEastAsia"/>
              </w:rPr>
              <w:t>rel="nofollow"&gt;&lt;span&gt;http&lt;/span&gt;&lt;span&gt;://&lt;/span&gt;&lt;span&gt;maven&lt;/span&gt;&lt;span&gt;.&lt;/span&gt;&lt;span&gt;apache&lt;/span&gt;&lt;span&gt;.&lt;/span&gt;&lt;span&gt;org&lt;/span&gt;&lt;span&gt;/&lt;/span&gt;&lt;span&gt;maven&lt;/span&gt;&lt;span&gt;-&lt;/span&gt;&lt;span&gt;v4&lt;/span&gt;&lt;span&gt;_&lt;/span&gt;&lt;span&gt;0&lt;/span&gt;&lt;span&gt;_&lt;/span&gt;&lt;span&gt;0&lt;/span&gt;&lt;span&gt;.&lt;/span&gt;&lt;span&gt;xsd&lt;/span&gt;&lt;/a&gt;"&gt;</w:t>
            </w:r>
          </w:p>
          <w:p w:rsidR="00973B18" w:rsidRDefault="00973B18" w:rsidP="00973B18">
            <w:r>
              <w:rPr>
                <w:rStyle w:val="HTMLCode"/>
                <w:rFonts w:eastAsiaTheme="minorEastAsia"/>
                <w:color w:val="084683"/>
              </w:rPr>
              <w:t>  </w:t>
            </w:r>
            <w:r>
              <w:rPr>
                <w:rStyle w:val="HTMLCode"/>
                <w:rFonts w:eastAsiaTheme="minorEastAsia"/>
              </w:rPr>
              <w:t>&lt;modelVersion&gt;4.0.0&lt;/modelVersion&gt;</w:t>
            </w:r>
          </w:p>
          <w:p w:rsidR="00973B18" w:rsidRDefault="00973B18" w:rsidP="00973B18">
            <w:r>
              <w:rPr>
                <w:rStyle w:val="HTMLCode"/>
                <w:rFonts w:eastAsiaTheme="minorEastAsia"/>
                <w:color w:val="084683"/>
              </w:rPr>
              <w:t>  </w:t>
            </w:r>
            <w:r>
              <w:rPr>
                <w:rStyle w:val="HTMLCode"/>
                <w:rFonts w:eastAsiaTheme="minorEastAsia"/>
              </w:rPr>
              <w:t>&lt;groupId&gt;com.websystique.springmvc&lt;/groupId&gt;</w:t>
            </w:r>
          </w:p>
          <w:p w:rsidR="00973B18" w:rsidRDefault="00973B18" w:rsidP="00973B18">
            <w:r>
              <w:rPr>
                <w:rStyle w:val="HTMLCode"/>
                <w:rFonts w:eastAsiaTheme="minorEastAsia"/>
                <w:color w:val="084683"/>
              </w:rPr>
              <w:t>  </w:t>
            </w:r>
            <w:r>
              <w:rPr>
                <w:rStyle w:val="HTMLCode"/>
                <w:rFonts w:eastAsiaTheme="minorEastAsia"/>
              </w:rPr>
              <w:t>&lt;artifactId&gt;Spring4MVCCRUDRestService&lt;/artifactId&gt;</w:t>
            </w:r>
          </w:p>
          <w:p w:rsidR="00973B18" w:rsidRDefault="00973B18" w:rsidP="00973B18">
            <w:r>
              <w:rPr>
                <w:rStyle w:val="HTMLCode"/>
                <w:rFonts w:eastAsiaTheme="minorEastAsia"/>
                <w:color w:val="084683"/>
              </w:rPr>
              <w:t>  </w:t>
            </w:r>
            <w:r>
              <w:rPr>
                <w:rStyle w:val="HTMLCode"/>
                <w:rFonts w:eastAsiaTheme="minorEastAsia"/>
              </w:rPr>
              <w:t>&lt;packaging&gt;war&lt;/packaging&gt;</w:t>
            </w:r>
          </w:p>
          <w:p w:rsidR="00973B18" w:rsidRDefault="00973B18" w:rsidP="00973B18">
            <w:r>
              <w:rPr>
                <w:rStyle w:val="HTMLCode"/>
                <w:rFonts w:eastAsiaTheme="minorEastAsia"/>
                <w:color w:val="084683"/>
              </w:rPr>
              <w:t>  </w:t>
            </w:r>
            <w:r>
              <w:rPr>
                <w:rStyle w:val="HTMLCode"/>
                <w:rFonts w:eastAsiaTheme="minorEastAsia"/>
              </w:rPr>
              <w:t>&lt;version&gt;1.0.0&lt;/version&gt;</w:t>
            </w:r>
          </w:p>
          <w:p w:rsidR="00973B18" w:rsidRDefault="00973B18" w:rsidP="00973B18">
            <w:r>
              <w:rPr>
                <w:rStyle w:val="HTMLCode"/>
                <w:rFonts w:eastAsiaTheme="minorEastAsia"/>
                <w:color w:val="084683"/>
              </w:rPr>
              <w:t>  </w:t>
            </w:r>
            <w:r>
              <w:rPr>
                <w:rStyle w:val="HTMLCode"/>
                <w:rFonts w:eastAsiaTheme="minorEastAsia"/>
              </w:rPr>
              <w:t>&lt;name&gt;Spring4MVCCRUDRestService Maven Webapp&lt;/name&gt;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&lt;properties&gt;</w:t>
            </w:r>
          </w:p>
          <w:p w:rsidR="00973B18" w:rsidRDefault="00973B18" w:rsidP="00973B18">
            <w:r>
              <w:rPr>
                <w:rStyle w:val="HTMLCode"/>
                <w:rFonts w:eastAsiaTheme="minorEastAsia"/>
                <w:color w:val="084683"/>
              </w:rPr>
              <w:t>        </w:t>
            </w:r>
            <w:r>
              <w:rPr>
                <w:rStyle w:val="HTMLCode"/>
                <w:rFonts w:eastAsiaTheme="minorEastAsia"/>
              </w:rPr>
              <w:t>&lt;springframework.version&gt;4.2.0.RELEASE&lt;/springframework.version&gt;</w:t>
            </w:r>
          </w:p>
          <w:p w:rsidR="00973B18" w:rsidRDefault="00973B18" w:rsidP="00973B18">
            <w:r>
              <w:rPr>
                <w:rStyle w:val="HTMLCode"/>
                <w:rFonts w:eastAsiaTheme="minorEastAsia"/>
                <w:color w:val="084683"/>
              </w:rPr>
              <w:t>        </w:t>
            </w:r>
            <w:r>
              <w:rPr>
                <w:rStyle w:val="HTMLCode"/>
                <w:rFonts w:eastAsiaTheme="minorEastAsia"/>
              </w:rPr>
              <w:t>&lt;jackson.version&gt;2.5.3&lt;/jackson.version&gt;</w:t>
            </w:r>
          </w:p>
          <w:p w:rsidR="00973B18" w:rsidRDefault="00973B18" w:rsidP="00973B18">
            <w:r>
              <w:rPr>
                <w:rStyle w:val="HTMLCode"/>
                <w:rFonts w:eastAsiaTheme="minorEastAsia"/>
                <w:color w:val="084683"/>
              </w:rPr>
              <w:t>    </w:t>
            </w:r>
            <w:r>
              <w:rPr>
                <w:rStyle w:val="HTMLCode"/>
                <w:rFonts w:eastAsiaTheme="minorEastAsia"/>
              </w:rPr>
              <w:t>&lt;/properties&gt;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&lt;dependencies&gt;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&lt;groupId&gt;org.springframework&lt;/groupId&gt;</w:t>
            </w:r>
          </w:p>
          <w:p w:rsidR="00973B18" w:rsidRDefault="00973B18" w:rsidP="00973B18">
            <w:r>
              <w:rPr>
                <w:rStyle w:val="HTMLCode"/>
                <w:rFonts w:eastAsiaTheme="minorEastAsia"/>
                <w:color w:val="084683"/>
              </w:rPr>
              <w:t>            </w:t>
            </w:r>
            <w:r>
              <w:rPr>
                <w:rStyle w:val="HTMLCode"/>
                <w:rFonts w:eastAsiaTheme="minorEastAsia"/>
              </w:rPr>
              <w:t>&lt;artifactId&gt;spring-webmvc&lt;/artifactId&gt;</w:t>
            </w:r>
          </w:p>
          <w:p w:rsidR="00973B18" w:rsidRDefault="00973B18" w:rsidP="00973B18">
            <w:r>
              <w:rPr>
                <w:rStyle w:val="HTMLCode"/>
                <w:rFonts w:eastAsiaTheme="minorEastAsia"/>
                <w:color w:val="084683"/>
              </w:rPr>
              <w:t>            </w:t>
            </w:r>
            <w:r>
              <w:rPr>
                <w:rStyle w:val="HTMLCode"/>
                <w:rFonts w:eastAsiaTheme="minorEastAsia"/>
              </w:rPr>
              <w:t>&lt;version&gt;${springframework.version}&lt;/version&gt;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&lt;groupId&gt;org.springframework&lt;/groupId&gt;</w:t>
            </w:r>
          </w:p>
          <w:p w:rsidR="00973B18" w:rsidRDefault="00973B18" w:rsidP="00973B18">
            <w:r>
              <w:rPr>
                <w:rStyle w:val="HTMLCode"/>
                <w:rFonts w:eastAsiaTheme="minorEastAsia"/>
                <w:color w:val="084683"/>
              </w:rPr>
              <w:t>            </w:t>
            </w:r>
            <w:r>
              <w:rPr>
                <w:rStyle w:val="HTMLCode"/>
                <w:rFonts w:eastAsiaTheme="minorEastAsia"/>
              </w:rPr>
              <w:t>&lt;artifactId&gt;spring-tx&lt;/artifactId&gt;</w:t>
            </w:r>
          </w:p>
          <w:p w:rsidR="00973B18" w:rsidRDefault="00973B18" w:rsidP="00973B18">
            <w:r>
              <w:rPr>
                <w:rStyle w:val="HTMLCode"/>
                <w:rFonts w:eastAsiaTheme="minorEastAsia"/>
                <w:color w:val="084683"/>
              </w:rPr>
              <w:t>            </w:t>
            </w:r>
            <w:r>
              <w:rPr>
                <w:rStyle w:val="HTMLCode"/>
                <w:rFonts w:eastAsiaTheme="minorEastAsia"/>
              </w:rPr>
              <w:t>&lt;version&gt;${springframework.version}&lt;/version&gt;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lastRenderedPageBreak/>
              <w:t>            </w:t>
            </w:r>
            <w:r>
              <w:rPr>
                <w:rStyle w:val="HTMLCode"/>
                <w:rFonts w:eastAsiaTheme="minorEastAsia"/>
              </w:rPr>
              <w:t>&lt;groupId&gt;com.fasterxml.jackson.core&lt;/groupId&gt;</w:t>
            </w:r>
          </w:p>
          <w:p w:rsidR="00973B18" w:rsidRDefault="00973B18" w:rsidP="00973B18">
            <w:r>
              <w:rPr>
                <w:rStyle w:val="HTMLCode"/>
                <w:rFonts w:eastAsiaTheme="minorEastAsia"/>
                <w:color w:val="084683"/>
              </w:rPr>
              <w:t>            </w:t>
            </w:r>
            <w:r>
              <w:rPr>
                <w:rStyle w:val="HTMLCode"/>
                <w:rFonts w:eastAsiaTheme="minorEastAsia"/>
              </w:rPr>
              <w:t>&lt;artifactId&gt;jackson-databind&lt;/artifactId&gt;</w:t>
            </w:r>
          </w:p>
          <w:p w:rsidR="00973B18" w:rsidRDefault="00973B18" w:rsidP="00973B18">
            <w:r>
              <w:rPr>
                <w:rStyle w:val="HTMLCode"/>
                <w:rFonts w:eastAsiaTheme="minorEastAsia"/>
                <w:color w:val="084683"/>
              </w:rPr>
              <w:t>            </w:t>
            </w:r>
            <w:r>
              <w:rPr>
                <w:rStyle w:val="HTMLCode"/>
                <w:rFonts w:eastAsiaTheme="minorEastAsia"/>
              </w:rPr>
              <w:t>&lt;version&gt;${jackson.version}&lt;/version&gt;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rPr>
                <w:rStyle w:val="HTMLCode"/>
                <w:rFonts w:eastAsiaTheme="minorEastAsia"/>
              </w:rPr>
              <w:t>&lt;groupId&gt;javax.servlet&lt;/groupId&gt;</w:t>
            </w:r>
          </w:p>
          <w:p w:rsidR="00973B18" w:rsidRDefault="00973B18" w:rsidP="00973B18">
            <w:r>
              <w:rPr>
                <w:rStyle w:val="HTMLCode"/>
                <w:rFonts w:eastAsiaTheme="minorEastAsia"/>
                <w:color w:val="084683"/>
              </w:rPr>
              <w:t>            </w:t>
            </w:r>
            <w:r>
              <w:rPr>
                <w:rStyle w:val="HTMLCode"/>
                <w:rFonts w:eastAsiaTheme="minorEastAsia"/>
              </w:rPr>
              <w:t>&lt;artifactId&gt;javax.servlet-api&lt;/artifactId&gt;</w:t>
            </w:r>
          </w:p>
          <w:p w:rsidR="00973B18" w:rsidRDefault="00973B18" w:rsidP="00973B18">
            <w:r>
              <w:rPr>
                <w:rStyle w:val="HTMLCode"/>
                <w:rFonts w:eastAsiaTheme="minorEastAsia"/>
                <w:color w:val="084683"/>
              </w:rPr>
              <w:t>            </w:t>
            </w:r>
            <w:r>
              <w:rPr>
                <w:rStyle w:val="HTMLCode"/>
                <w:rFonts w:eastAsiaTheme="minorEastAsia"/>
              </w:rPr>
              <w:t>&lt;version&gt;3.1.0&lt;/version&gt;</w:t>
            </w:r>
          </w:p>
          <w:p w:rsidR="00973B18" w:rsidRDefault="00973B18" w:rsidP="00973B18">
            <w:r>
              <w:rPr>
                <w:rStyle w:val="HTMLCode"/>
                <w:rFonts w:eastAsiaTheme="minorEastAsia"/>
                <w:color w:val="084683"/>
              </w:rPr>
              <w:t>        </w:t>
            </w:r>
            <w:r>
              <w:rPr>
                <w:rStyle w:val="HTMLCode"/>
                <w:rFonts w:eastAsiaTheme="minorEastAsia"/>
              </w:rPr>
              <w:t>&lt;/dependency&gt;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&lt;/dependencies&gt;</w:t>
            </w:r>
          </w:p>
          <w:p w:rsidR="00973B18" w:rsidRDefault="00973B18" w:rsidP="00973B18">
            <w:r>
              <w:t>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&lt;build&gt;</w:t>
            </w:r>
          </w:p>
          <w:p w:rsidR="00973B18" w:rsidRDefault="00973B18" w:rsidP="00973B18">
            <w:r>
              <w:rPr>
                <w:rStyle w:val="HTMLCode"/>
                <w:rFonts w:eastAsiaTheme="minorEastAsia"/>
                <w:color w:val="084683"/>
              </w:rPr>
              <w:t>        </w:t>
            </w:r>
            <w:r>
              <w:rPr>
                <w:rStyle w:val="HTMLCode"/>
                <w:rFonts w:eastAsiaTheme="minorEastAsia"/>
              </w:rPr>
              <w:t>&lt;pluginManagement&gt;</w:t>
            </w:r>
          </w:p>
          <w:p w:rsidR="00973B18" w:rsidRDefault="00973B18" w:rsidP="00973B18">
            <w:r>
              <w:rPr>
                <w:rStyle w:val="HTMLCode"/>
                <w:rFonts w:eastAsiaTheme="minorEastAsia"/>
                <w:color w:val="084683"/>
              </w:rPr>
              <w:t>            </w:t>
            </w:r>
            <w:r>
              <w:rPr>
                <w:rStyle w:val="HTMLCode"/>
                <w:rFonts w:eastAsiaTheme="minorEastAsia"/>
              </w:rPr>
              <w:t>&lt;plugins&gt;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&lt;groupId&gt;org.apache.maven.plugins&lt;/groupId&gt;</w:t>
            </w:r>
          </w:p>
          <w:p w:rsidR="00973B18" w:rsidRDefault="00973B18" w:rsidP="00973B18">
            <w:r>
              <w:rPr>
                <w:rStyle w:val="HTMLCode"/>
                <w:rFonts w:eastAsiaTheme="minorEastAsia"/>
                <w:color w:val="084683"/>
              </w:rPr>
              <w:t>                    </w:t>
            </w:r>
            <w:r>
              <w:rPr>
                <w:rStyle w:val="HTMLCode"/>
                <w:rFonts w:eastAsiaTheme="minorEastAsia"/>
              </w:rPr>
              <w:t>&lt;artifactId&gt;maven-compiler-plugin&lt;/artifactId&gt;</w:t>
            </w:r>
          </w:p>
          <w:p w:rsidR="00973B18" w:rsidRDefault="00973B18" w:rsidP="00973B18">
            <w:r>
              <w:rPr>
                <w:rStyle w:val="HTMLCode"/>
                <w:rFonts w:eastAsiaTheme="minorEastAsia"/>
                <w:color w:val="084683"/>
              </w:rPr>
              <w:t>                    </w:t>
            </w:r>
            <w:r>
              <w:rPr>
                <w:rStyle w:val="HTMLCode"/>
                <w:rFonts w:eastAsiaTheme="minorEastAsia"/>
              </w:rPr>
              <w:t>&lt;version&gt;3.2&lt;/version&gt;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&lt;source&gt;1.7&lt;/source&gt;</w:t>
            </w:r>
          </w:p>
          <w:p w:rsidR="00973B18" w:rsidRDefault="00973B18" w:rsidP="00973B18">
            <w:r>
              <w:rPr>
                <w:rStyle w:val="HTMLCode"/>
                <w:rFonts w:eastAsiaTheme="minorEastAsia"/>
                <w:color w:val="084683"/>
              </w:rPr>
              <w:t>                        </w:t>
            </w:r>
            <w:r>
              <w:rPr>
                <w:rStyle w:val="HTMLCode"/>
                <w:rFonts w:eastAsiaTheme="minorEastAsia"/>
              </w:rPr>
              <w:t>&lt;target&gt;1.7&lt;/target&gt;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&lt;groupId&gt;org.apache.maven.plugins&lt;/groupId&gt;</w:t>
            </w:r>
          </w:p>
          <w:p w:rsidR="00973B18" w:rsidRDefault="00973B18" w:rsidP="00973B18">
            <w:r>
              <w:rPr>
                <w:rStyle w:val="HTMLCode"/>
                <w:rFonts w:eastAsiaTheme="minorEastAsia"/>
                <w:color w:val="084683"/>
              </w:rPr>
              <w:t>                    </w:t>
            </w:r>
            <w:r>
              <w:rPr>
                <w:rStyle w:val="HTMLCode"/>
                <w:rFonts w:eastAsiaTheme="minorEastAsia"/>
              </w:rPr>
              <w:t>&lt;artifactId&gt;maven-war-plugin&lt;/artifactId&gt;</w:t>
            </w:r>
          </w:p>
          <w:p w:rsidR="00973B18" w:rsidRDefault="00973B18" w:rsidP="00973B18">
            <w:r>
              <w:rPr>
                <w:rStyle w:val="HTMLCode"/>
                <w:rFonts w:eastAsiaTheme="minorEastAsia"/>
                <w:color w:val="084683"/>
              </w:rPr>
              <w:t>                    </w:t>
            </w:r>
            <w:r>
              <w:rPr>
                <w:rStyle w:val="HTMLCode"/>
                <w:rFonts w:eastAsiaTheme="minorEastAsia"/>
              </w:rPr>
              <w:t>&lt;version&gt;2.4&lt;/version&gt;</w:t>
            </w:r>
          </w:p>
          <w:p w:rsidR="00973B18" w:rsidRDefault="00973B18" w:rsidP="00973B18">
            <w:r>
              <w:rPr>
                <w:rStyle w:val="HTMLCode"/>
                <w:rFonts w:eastAsiaTheme="minorEastAsia"/>
                <w:color w:val="084683"/>
              </w:rPr>
              <w:lastRenderedPageBreak/>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&lt;warSourceDirectory&gt;src/main/webapp&lt;/warSourceDirectory&gt;</w:t>
            </w:r>
          </w:p>
          <w:p w:rsidR="00973B18" w:rsidRDefault="00973B18" w:rsidP="00973B18">
            <w:r>
              <w:rPr>
                <w:rStyle w:val="HTMLCode"/>
                <w:rFonts w:eastAsiaTheme="minorEastAsia"/>
                <w:color w:val="084683"/>
              </w:rPr>
              <w:t>                        </w:t>
            </w:r>
            <w:r>
              <w:rPr>
                <w:rStyle w:val="HTMLCode"/>
                <w:rFonts w:eastAsiaTheme="minorEastAsia"/>
              </w:rPr>
              <w:t>&lt;warName&gt;Spring4MVCCRUDRestService&lt;/warName&gt;</w:t>
            </w:r>
          </w:p>
          <w:p w:rsidR="00973B18" w:rsidRDefault="00973B18" w:rsidP="00973B18">
            <w:r>
              <w:rPr>
                <w:rStyle w:val="HTMLCode"/>
                <w:rFonts w:eastAsiaTheme="minorEastAsia"/>
                <w:color w:val="084683"/>
              </w:rPr>
              <w:t>                        </w:t>
            </w:r>
            <w:r>
              <w:rPr>
                <w:rStyle w:val="HTMLCode"/>
                <w:rFonts w:eastAsiaTheme="minorEastAsia"/>
              </w:rPr>
              <w:t>&lt;failOnMissingWebXml&gt;false&lt;/failOnMissingWebXml&gt;</w:t>
            </w:r>
          </w:p>
          <w:p w:rsidR="00973B18" w:rsidRDefault="00973B18" w:rsidP="00973B18">
            <w:r>
              <w:rPr>
                <w:rStyle w:val="HTMLCode"/>
                <w:rFonts w:eastAsiaTheme="minorEastAsia"/>
                <w:color w:val="084683"/>
              </w:rPr>
              <w:t>                    </w:t>
            </w:r>
            <w:r>
              <w:rPr>
                <w:rStyle w:val="HTMLCode"/>
                <w:rFonts w:eastAsiaTheme="minorEastAsia"/>
              </w:rPr>
              <w:t>&lt;/configuration&gt;</w:t>
            </w:r>
          </w:p>
          <w:p w:rsidR="00973B18" w:rsidRDefault="00973B18" w:rsidP="00973B18">
            <w:r>
              <w:rPr>
                <w:rStyle w:val="HTMLCode"/>
                <w:rFonts w:eastAsiaTheme="minorEastAsia"/>
                <w:color w:val="084683"/>
              </w:rPr>
              <w:t>                </w:t>
            </w:r>
            <w:r>
              <w:rPr>
                <w:rStyle w:val="HTMLCode"/>
                <w:rFonts w:eastAsiaTheme="minorEastAsia"/>
              </w:rPr>
              <w:t>&lt;/plugin&gt;</w:t>
            </w:r>
          </w:p>
          <w:p w:rsidR="00973B18" w:rsidRDefault="00973B18" w:rsidP="00973B18">
            <w:r>
              <w:rPr>
                <w:rStyle w:val="HTMLCode"/>
                <w:rFonts w:eastAsiaTheme="minorEastAsia"/>
                <w:color w:val="084683"/>
              </w:rPr>
              <w:t>            </w:t>
            </w:r>
            <w:r>
              <w:rPr>
                <w:rStyle w:val="HTMLCode"/>
                <w:rFonts w:eastAsiaTheme="minorEastAsia"/>
              </w:rPr>
              <w:t>&lt;/plugins&gt;</w:t>
            </w:r>
          </w:p>
          <w:p w:rsidR="00973B18" w:rsidRDefault="00973B18" w:rsidP="00973B18">
            <w:r>
              <w:rPr>
                <w:rStyle w:val="HTMLCode"/>
                <w:rFonts w:eastAsiaTheme="minorEastAsia"/>
                <w:color w:val="084683"/>
              </w:rPr>
              <w:t>        </w:t>
            </w:r>
            <w:r>
              <w:rPr>
                <w:rStyle w:val="HTMLCode"/>
                <w:rFonts w:eastAsiaTheme="minorEastAsia"/>
              </w:rPr>
              <w:t>&lt;/pluginManagement&gt;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&lt;finalName&gt;Spring4MVCCRUDRestService&lt;/finalName&gt;</w:t>
            </w:r>
          </w:p>
          <w:p w:rsidR="00973B18" w:rsidRDefault="00973B18" w:rsidP="00973B18">
            <w:r>
              <w:rPr>
                <w:rStyle w:val="HTMLCode"/>
                <w:rFonts w:eastAsiaTheme="minorEastAsia"/>
                <w:color w:val="084683"/>
              </w:rPr>
              <w:t>    </w:t>
            </w:r>
            <w:r>
              <w:rPr>
                <w:rStyle w:val="HTMLCode"/>
                <w:rFonts w:eastAsiaTheme="minorEastAsia"/>
              </w:rPr>
              <w:t>&lt;/build&gt;</w:t>
            </w:r>
          </w:p>
          <w:p w:rsidR="00973B18" w:rsidRDefault="00973B18" w:rsidP="00973B18">
            <w:pPr>
              <w:rPr>
                <w:sz w:val="24"/>
                <w:szCs w:val="24"/>
              </w:rPr>
            </w:pPr>
            <w:r>
              <w:rPr>
                <w:rStyle w:val="HTMLCode"/>
                <w:rFonts w:eastAsiaTheme="minorEastAsia"/>
              </w:rPr>
              <w:t>&lt;/project&gt;</w:t>
            </w:r>
          </w:p>
        </w:tc>
      </w:tr>
    </w:tbl>
    <w:p w:rsidR="00973B18" w:rsidRDefault="00973B18" w:rsidP="00973B18">
      <w:pPr>
        <w:pStyle w:val="NormalWeb"/>
        <w:shd w:val="clear" w:color="auto" w:fill="FFFFFF"/>
        <w:spacing w:before="0" w:beforeAutospacing="0" w:after="0" w:afterAutospacing="0"/>
        <w:textAlignment w:val="baseline"/>
        <w:rPr>
          <w:ins w:id="208"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09" w:author="Unknown"/>
          <w:rFonts w:ascii="inherit" w:hAnsi="inherit" w:cs="Arial"/>
          <w:color w:val="404040"/>
          <w:sz w:val="34"/>
          <w:szCs w:val="34"/>
        </w:rPr>
      </w:pPr>
      <w:ins w:id="210" w:author="Unknown">
        <w:r>
          <w:rPr>
            <w:rStyle w:val="Strong"/>
            <w:rFonts w:ascii="inherit" w:hAnsi="inherit" w:cs="Arial"/>
            <w:b/>
            <w:bCs/>
            <w:color w:val="404040"/>
            <w:sz w:val="34"/>
            <w:szCs w:val="34"/>
            <w:bdr w:val="none" w:sz="0" w:space="0" w:color="auto" w:frame="1"/>
          </w:rPr>
          <w:t>User Service</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com.websystique.springmvc.service;</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java.util.List;</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com.websystique.springmvc.model.User;</w:t>
            </w:r>
          </w:p>
          <w:p w:rsidR="00973B18" w:rsidRDefault="00973B18" w:rsidP="00973B18">
            <w:r>
              <w:t> </w:t>
            </w:r>
          </w:p>
          <w:p w:rsidR="00973B18" w:rsidRDefault="00973B18" w:rsidP="00973B18">
            <w:r>
              <w:t> </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interface</w:t>
            </w:r>
            <w:r>
              <w:t xml:space="preserve"> </w:t>
            </w:r>
            <w:r>
              <w:rPr>
                <w:rStyle w:val="HTMLCode"/>
                <w:rFonts w:eastAsiaTheme="minorEastAsia"/>
              </w:rPr>
              <w:t>UserService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User findById(long</w:t>
            </w:r>
            <w:r>
              <w:t xml:space="preserve"> </w:t>
            </w:r>
            <w:r>
              <w:rPr>
                <w:rStyle w:val="HTMLCode"/>
                <w:rFonts w:eastAsiaTheme="minorEastAsia"/>
              </w:rPr>
              <w:t>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User findByName(String name);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r>
              <w:rPr>
                <w:rStyle w:val="HTMLCode"/>
                <w:rFonts w:eastAsiaTheme="minorEastAsia"/>
              </w:rPr>
              <w:t>saveUser(User user);</w:t>
            </w:r>
          </w:p>
          <w:p w:rsidR="00973B18" w:rsidRDefault="00973B18" w:rsidP="00973B18">
            <w:r>
              <w:rPr>
                <w:rStyle w:val="HTMLCode"/>
                <w:rFonts w:eastAsiaTheme="minorEastAsia"/>
                <w:color w:val="084683"/>
              </w:rPr>
              <w:lastRenderedPageBreak/>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r>
              <w:rPr>
                <w:rStyle w:val="HTMLCode"/>
                <w:rFonts w:eastAsiaTheme="minorEastAsia"/>
              </w:rPr>
              <w:t>updateUser(User user);</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r>
              <w:rPr>
                <w:rStyle w:val="HTMLCode"/>
                <w:rFonts w:eastAsiaTheme="minorEastAsia"/>
              </w:rPr>
              <w:t>deleteUserById(long</w:t>
            </w:r>
            <w:r>
              <w:t xml:space="preserve"> </w:t>
            </w:r>
            <w:r>
              <w:rPr>
                <w:rStyle w:val="HTMLCode"/>
                <w:rFonts w:eastAsiaTheme="minorEastAsia"/>
              </w:rPr>
              <w:t>id);</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 xml:space="preserve">List&lt;User&gt; findAllUsers();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void</w:t>
            </w:r>
            <w:r>
              <w:t xml:space="preserve"> </w:t>
            </w:r>
            <w:r>
              <w:rPr>
                <w:rStyle w:val="HTMLCode"/>
                <w:rFonts w:eastAsiaTheme="minorEastAsia"/>
              </w:rPr>
              <w:t>deleteAllUsers();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boolean</w:t>
            </w:r>
            <w:r>
              <w:t xml:space="preserve"> </w:t>
            </w:r>
            <w:r>
              <w:rPr>
                <w:rStyle w:val="HTMLCode"/>
                <w:rFonts w:eastAsiaTheme="minorEastAsia"/>
              </w:rPr>
              <w:t>isUserExist(User user);</w:t>
            </w:r>
          </w:p>
          <w:p w:rsidR="00973B18" w:rsidRDefault="00973B18" w:rsidP="00973B18">
            <w:r>
              <w:rPr>
                <w:rStyle w:val="HTMLCode"/>
                <w:rFonts w:eastAsiaTheme="minorEastAsia"/>
                <w:color w:val="084683"/>
              </w:rPr>
              <w:t>    </w:t>
            </w:r>
            <w:r>
              <w:t> </w:t>
            </w:r>
          </w:p>
          <w:p w:rsidR="00973B18" w:rsidRDefault="00973B18" w:rsidP="00973B18">
            <w:pPr>
              <w:rPr>
                <w:sz w:val="24"/>
                <w:szCs w:val="24"/>
              </w:rPr>
            </w:pPr>
            <w:r>
              <w:rPr>
                <w:rStyle w:val="HTMLCode"/>
                <w:rFonts w:eastAsiaTheme="minorEastAsia"/>
              </w:rPr>
              <w:t>}</w:t>
            </w:r>
          </w:p>
        </w:tc>
      </w:tr>
      <w:tr w:rsidR="00973B18" w:rsidTr="00973B18">
        <w:trPr>
          <w:tblCellSpacing w:w="0" w:type="dxa"/>
        </w:trPr>
        <w:tc>
          <w:tcPr>
            <w:tcW w:w="13462" w:type="dxa"/>
            <w:vAlign w:val="center"/>
            <w:hideMark/>
          </w:tcPr>
          <w:p w:rsidR="00973B18" w:rsidRDefault="00973B18" w:rsidP="00973B18">
            <w:r>
              <w:rPr>
                <w:rStyle w:val="HTMLCode"/>
                <w:rFonts w:eastAsiaTheme="minorEastAsia"/>
              </w:rPr>
              <w:lastRenderedPageBreak/>
              <w:t>package</w:t>
            </w:r>
            <w:r>
              <w:t xml:space="preserve"> </w:t>
            </w:r>
            <w:r>
              <w:rPr>
                <w:rStyle w:val="HTMLCode"/>
                <w:rFonts w:eastAsiaTheme="minorEastAsia"/>
              </w:rPr>
              <w:t>com.websystique.springmvc.service;</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java.util.ArrayList;</w:t>
            </w:r>
          </w:p>
          <w:p w:rsidR="00973B18" w:rsidRDefault="00973B18" w:rsidP="00973B18">
            <w:r>
              <w:rPr>
                <w:rStyle w:val="HTMLCode"/>
                <w:rFonts w:eastAsiaTheme="minorEastAsia"/>
              </w:rPr>
              <w:t>import</w:t>
            </w:r>
            <w:r>
              <w:t xml:space="preserve"> </w:t>
            </w:r>
            <w:r>
              <w:rPr>
                <w:rStyle w:val="HTMLCode"/>
                <w:rFonts w:eastAsiaTheme="minorEastAsia"/>
              </w:rPr>
              <w:t>java.util.Iterator;</w:t>
            </w:r>
          </w:p>
          <w:p w:rsidR="00973B18" w:rsidRDefault="00973B18" w:rsidP="00973B18">
            <w:r>
              <w:rPr>
                <w:rStyle w:val="HTMLCode"/>
                <w:rFonts w:eastAsiaTheme="minorEastAsia"/>
              </w:rPr>
              <w:t>import</w:t>
            </w:r>
            <w:r>
              <w:t xml:space="preserve"> </w:t>
            </w:r>
            <w:r>
              <w:rPr>
                <w:rStyle w:val="HTMLCode"/>
                <w:rFonts w:eastAsiaTheme="minorEastAsia"/>
              </w:rPr>
              <w:t>java.util.List;</w:t>
            </w:r>
          </w:p>
          <w:p w:rsidR="00973B18" w:rsidRDefault="00973B18" w:rsidP="00973B18">
            <w:r>
              <w:rPr>
                <w:rStyle w:val="HTMLCode"/>
                <w:rFonts w:eastAsiaTheme="minorEastAsia"/>
              </w:rPr>
              <w:t>import</w:t>
            </w:r>
            <w:r>
              <w:t xml:space="preserve"> </w:t>
            </w:r>
            <w:r>
              <w:rPr>
                <w:rStyle w:val="HTMLCode"/>
                <w:rFonts w:eastAsiaTheme="minorEastAsia"/>
              </w:rPr>
              <w:t>java.util.concurrent.atomic.AtomicLong;</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org.springframework.stereotype.Service;</w:t>
            </w:r>
          </w:p>
          <w:p w:rsidR="00973B18" w:rsidRDefault="00973B18" w:rsidP="00973B18">
            <w:r>
              <w:rPr>
                <w:rStyle w:val="HTMLCode"/>
                <w:rFonts w:eastAsiaTheme="minorEastAsia"/>
              </w:rPr>
              <w:t>import</w:t>
            </w:r>
            <w:r>
              <w:t xml:space="preserve"> </w:t>
            </w:r>
            <w:r>
              <w:rPr>
                <w:rStyle w:val="HTMLCode"/>
                <w:rFonts w:eastAsiaTheme="minorEastAsia"/>
              </w:rPr>
              <w:t>org.springframework.transaction.annotation.Transactional;</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com.websystique.springmvc.model.User;</w:t>
            </w:r>
          </w:p>
          <w:p w:rsidR="00973B18" w:rsidRDefault="00973B18" w:rsidP="00973B18">
            <w:r>
              <w:t> </w:t>
            </w:r>
          </w:p>
          <w:p w:rsidR="00973B18" w:rsidRDefault="00973B18" w:rsidP="00973B18">
            <w:r>
              <w:rPr>
                <w:rStyle w:val="HTMLCode"/>
                <w:rFonts w:eastAsiaTheme="minorEastAsia"/>
              </w:rPr>
              <w:t>@Service("userService")</w:t>
            </w:r>
          </w:p>
          <w:p w:rsidR="00973B18" w:rsidRDefault="00973B18" w:rsidP="00973B18">
            <w:r>
              <w:rPr>
                <w:rStyle w:val="HTMLCode"/>
                <w:rFonts w:eastAsiaTheme="minorEastAsia"/>
              </w:rPr>
              <w:t>@Transactional</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UserServiceImpl implements</w:t>
            </w:r>
            <w:r>
              <w:t xml:space="preserve"> </w:t>
            </w:r>
            <w:r>
              <w:rPr>
                <w:rStyle w:val="HTMLCode"/>
                <w:rFonts w:eastAsiaTheme="minorEastAsia"/>
              </w:rPr>
              <w:t>UserService{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final</w:t>
            </w:r>
            <w:r>
              <w:t xml:space="preserve"> </w:t>
            </w:r>
            <w:r>
              <w:rPr>
                <w:rStyle w:val="HTMLCode"/>
                <w:rFonts w:eastAsiaTheme="minorEastAsia"/>
              </w:rPr>
              <w:t>AtomicLong counter = new</w:t>
            </w:r>
            <w:r>
              <w:t xml:space="preserve"> </w:t>
            </w:r>
            <w:r>
              <w:rPr>
                <w:rStyle w:val="HTMLCode"/>
                <w:rFonts w:eastAsiaTheme="minorEastAsia"/>
              </w:rPr>
              <w:t>AtomicLong();</w:t>
            </w:r>
          </w:p>
          <w:p w:rsidR="00973B18" w:rsidRDefault="00973B18" w:rsidP="00973B18">
            <w:r>
              <w:rPr>
                <w:rStyle w:val="HTMLCode"/>
                <w:rFonts w:eastAsiaTheme="minorEastAsia"/>
                <w:color w:val="084683"/>
              </w:rPr>
              <w:lastRenderedPageBreak/>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List&lt;User&gt; users;</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static{</w:t>
            </w:r>
          </w:p>
          <w:p w:rsidR="00973B18" w:rsidRDefault="00973B18" w:rsidP="00973B18">
            <w:r>
              <w:rPr>
                <w:rStyle w:val="HTMLCode"/>
                <w:rFonts w:eastAsiaTheme="minorEastAsia"/>
                <w:color w:val="084683"/>
              </w:rPr>
              <w:t>        </w:t>
            </w:r>
            <w:r>
              <w:rPr>
                <w:rStyle w:val="HTMLCode"/>
                <w:rFonts w:eastAsiaTheme="minorEastAsia"/>
              </w:rPr>
              <w:t>users= populateDummyUsers();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List&lt;User&gt; findAllUsers()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 findById(long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for(User user : users){</w:t>
            </w:r>
          </w:p>
          <w:p w:rsidR="00973B18" w:rsidRDefault="00973B18" w:rsidP="00973B18">
            <w:r>
              <w:rPr>
                <w:rStyle w:val="HTMLCode"/>
                <w:rFonts w:eastAsiaTheme="minorEastAsia"/>
                <w:color w:val="084683"/>
              </w:rPr>
              <w:t>            </w:t>
            </w:r>
            <w:r>
              <w:rPr>
                <w:rStyle w:val="HTMLCode"/>
                <w:rFonts w:eastAsiaTheme="minorEastAsia"/>
              </w:rPr>
              <w:t>if(user.getId() == id){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 findByName(String name) {</w:t>
            </w:r>
          </w:p>
          <w:p w:rsidR="00973B18" w:rsidRDefault="00973B18" w:rsidP="00973B18">
            <w:r>
              <w:rPr>
                <w:rStyle w:val="HTMLCode"/>
                <w:rFonts w:eastAsiaTheme="minorEastAsia"/>
                <w:color w:val="084683"/>
              </w:rPr>
              <w:t>        </w:t>
            </w:r>
            <w:r>
              <w:rPr>
                <w:rStyle w:val="HTMLCode"/>
                <w:rFonts w:eastAsiaTheme="minorEastAsia"/>
              </w:rPr>
              <w:t>for(User user : users){</w:t>
            </w:r>
          </w:p>
          <w:p w:rsidR="00973B18" w:rsidRDefault="00973B18" w:rsidP="00973B18">
            <w:r>
              <w:rPr>
                <w:rStyle w:val="HTMLCode"/>
                <w:rFonts w:eastAsiaTheme="minorEastAsia"/>
                <w:color w:val="084683"/>
              </w:rPr>
              <w:t>            </w:t>
            </w:r>
            <w:r>
              <w:rPr>
                <w:rStyle w:val="HTMLCode"/>
                <w:rFonts w:eastAsiaTheme="minorEastAsia"/>
              </w:rPr>
              <w:t>if(user.getName().equalsIgnoreCase(name)){</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lastRenderedPageBreak/>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saveUser(User user) {</w:t>
            </w:r>
          </w:p>
          <w:p w:rsidR="00973B18" w:rsidRDefault="00973B18" w:rsidP="00973B18">
            <w:r>
              <w:rPr>
                <w:rStyle w:val="HTMLCode"/>
                <w:rFonts w:eastAsiaTheme="minorEastAsia"/>
                <w:color w:val="084683"/>
              </w:rPr>
              <w:t>        </w:t>
            </w:r>
            <w:r>
              <w:rPr>
                <w:rStyle w:val="HTMLCode"/>
                <w:rFonts w:eastAsiaTheme="minorEastAsia"/>
              </w:rPr>
              <w:t>user.setId(counter.incrementAndGet());</w:t>
            </w:r>
          </w:p>
          <w:p w:rsidR="00973B18" w:rsidRDefault="00973B18" w:rsidP="00973B18">
            <w:r>
              <w:rPr>
                <w:rStyle w:val="HTMLCode"/>
                <w:rFonts w:eastAsiaTheme="minorEastAsia"/>
                <w:color w:val="084683"/>
              </w:rPr>
              <w:t>        </w:t>
            </w:r>
            <w:r>
              <w:rPr>
                <w:rStyle w:val="HTMLCode"/>
                <w:rFonts w:eastAsiaTheme="minorEastAsia"/>
              </w:rPr>
              <w:t>users.add(user);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updateUser(User user) {</w:t>
            </w:r>
          </w:p>
          <w:p w:rsidR="00973B18" w:rsidRDefault="00973B18" w:rsidP="00973B18">
            <w:r>
              <w:rPr>
                <w:rStyle w:val="HTMLCode"/>
                <w:rFonts w:eastAsiaTheme="minorEastAsia"/>
                <w:color w:val="084683"/>
              </w:rPr>
              <w:t>        </w:t>
            </w:r>
            <w:r>
              <w:rPr>
                <w:rStyle w:val="HTMLCode"/>
                <w:rFonts w:eastAsiaTheme="minorEastAsia"/>
              </w:rPr>
              <w:t>int</w:t>
            </w:r>
            <w:r>
              <w:t xml:space="preserve"> </w:t>
            </w:r>
            <w:r>
              <w:rPr>
                <w:rStyle w:val="HTMLCode"/>
                <w:rFonts w:eastAsiaTheme="minorEastAsia"/>
              </w:rPr>
              <w:t>index = users.indexOf(user);</w:t>
            </w:r>
          </w:p>
          <w:p w:rsidR="00973B18" w:rsidRDefault="00973B18" w:rsidP="00973B18">
            <w:r>
              <w:rPr>
                <w:rStyle w:val="HTMLCode"/>
                <w:rFonts w:eastAsiaTheme="minorEastAsia"/>
                <w:color w:val="084683"/>
              </w:rPr>
              <w:t>        </w:t>
            </w:r>
            <w:r>
              <w:rPr>
                <w:rStyle w:val="HTMLCode"/>
                <w:rFonts w:eastAsiaTheme="minorEastAsia"/>
              </w:rPr>
              <w:t>users.set(index, user);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deleteUserById(long</w:t>
            </w:r>
            <w:r>
              <w:t xml:space="preserve"> </w:t>
            </w:r>
            <w:r>
              <w:rPr>
                <w:rStyle w:val="HTMLCode"/>
                <w:rFonts w:eastAsiaTheme="minorEastAsia"/>
              </w:rPr>
              <w:t>id)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for</w:t>
            </w:r>
            <w:r>
              <w:t xml:space="preserve"> </w:t>
            </w:r>
            <w:r>
              <w:rPr>
                <w:rStyle w:val="HTMLCode"/>
                <w:rFonts w:eastAsiaTheme="minorEastAsia"/>
              </w:rPr>
              <w:t>(Iterator&lt;User&gt; iterator = users.iterator(); iterator.hasNext(); ) {</w:t>
            </w:r>
          </w:p>
          <w:p w:rsidR="00973B18" w:rsidRDefault="00973B18" w:rsidP="00973B18">
            <w:r>
              <w:rPr>
                <w:rStyle w:val="HTMLCode"/>
                <w:rFonts w:eastAsiaTheme="minorEastAsia"/>
                <w:color w:val="084683"/>
              </w:rPr>
              <w:t>            </w:t>
            </w:r>
            <w:r>
              <w:rPr>
                <w:rStyle w:val="HTMLCode"/>
                <w:rFonts w:eastAsiaTheme="minorEastAsia"/>
              </w:rPr>
              <w:t>User user = iterator.next();</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(user.getId() == id) {</w:t>
            </w:r>
          </w:p>
          <w:p w:rsidR="00973B18" w:rsidRDefault="00973B18" w:rsidP="00973B18">
            <w:r>
              <w:rPr>
                <w:rStyle w:val="HTMLCode"/>
                <w:rFonts w:eastAsiaTheme="minorEastAsia"/>
                <w:color w:val="084683"/>
              </w:rPr>
              <w:t>                </w:t>
            </w:r>
            <w:r>
              <w:rPr>
                <w:rStyle w:val="HTMLCode"/>
                <w:rFonts w:eastAsiaTheme="minorEastAsia"/>
              </w:rPr>
              <w:t>iterator.remove();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boolean</w:t>
            </w:r>
            <w:r>
              <w:t xml:space="preserve"> </w:t>
            </w:r>
            <w:r>
              <w:rPr>
                <w:rStyle w:val="HTMLCode"/>
                <w:rFonts w:eastAsiaTheme="minorEastAsia"/>
              </w:rPr>
              <w:t>isUserExist(User user)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findByName(user.getName())!=null;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static</w:t>
            </w:r>
            <w:r>
              <w:t xml:space="preserve"> </w:t>
            </w:r>
            <w:r>
              <w:rPr>
                <w:rStyle w:val="HTMLCode"/>
                <w:rFonts w:eastAsiaTheme="minorEastAsia"/>
              </w:rPr>
              <w:t>List&lt;User&gt; populateDummyUsers(){</w:t>
            </w:r>
          </w:p>
          <w:p w:rsidR="00973B18" w:rsidRDefault="00973B18" w:rsidP="00973B18">
            <w:r>
              <w:rPr>
                <w:rStyle w:val="HTMLCode"/>
                <w:rFonts w:eastAsiaTheme="minorEastAsia"/>
                <w:color w:val="084683"/>
              </w:rPr>
              <w:t>        </w:t>
            </w:r>
            <w:r>
              <w:rPr>
                <w:rStyle w:val="HTMLCode"/>
                <w:rFonts w:eastAsiaTheme="minorEastAsia"/>
              </w:rPr>
              <w:t>List&lt;User&gt; users = new</w:t>
            </w:r>
            <w:r>
              <w:t xml:space="preserve"> </w:t>
            </w:r>
            <w:r>
              <w:rPr>
                <w:rStyle w:val="HTMLCode"/>
                <w:rFonts w:eastAsiaTheme="minorEastAsia"/>
              </w:rPr>
              <w:t>ArrayList&lt;User&gt;();</w:t>
            </w:r>
          </w:p>
          <w:p w:rsidR="00973B18" w:rsidRDefault="00973B18" w:rsidP="00973B18">
            <w:r>
              <w:rPr>
                <w:rStyle w:val="HTMLCode"/>
                <w:rFonts w:eastAsiaTheme="minorEastAsia"/>
                <w:color w:val="084683"/>
              </w:rPr>
              <w:t>        </w:t>
            </w:r>
            <w:r>
              <w:rPr>
                <w:rStyle w:val="HTMLCode"/>
                <w:rFonts w:eastAsiaTheme="minorEastAsia"/>
              </w:rPr>
              <w:t>users.add(new</w:t>
            </w:r>
            <w:r>
              <w:t xml:space="preserve"> </w:t>
            </w:r>
            <w:r>
              <w:rPr>
                <w:rStyle w:val="HTMLCode"/>
                <w:rFonts w:eastAsiaTheme="minorEastAsia"/>
              </w:rPr>
              <w:t>User(counter.incrementAndGet(),"Sam",30, 70000));</w:t>
            </w:r>
          </w:p>
          <w:p w:rsidR="00973B18" w:rsidRDefault="00973B18" w:rsidP="00973B18">
            <w:r>
              <w:rPr>
                <w:rStyle w:val="HTMLCode"/>
                <w:rFonts w:eastAsiaTheme="minorEastAsia"/>
                <w:color w:val="084683"/>
              </w:rPr>
              <w:t>        </w:t>
            </w:r>
            <w:r>
              <w:rPr>
                <w:rStyle w:val="HTMLCode"/>
                <w:rFonts w:eastAsiaTheme="minorEastAsia"/>
              </w:rPr>
              <w:t>users.add(new</w:t>
            </w:r>
            <w:r>
              <w:t xml:space="preserve"> </w:t>
            </w:r>
            <w:r>
              <w:rPr>
                <w:rStyle w:val="HTMLCode"/>
                <w:rFonts w:eastAsiaTheme="minorEastAsia"/>
              </w:rPr>
              <w:t>User(counter.incrementAndGet(),"Tom",40, 50000));</w:t>
            </w:r>
          </w:p>
          <w:p w:rsidR="00973B18" w:rsidRDefault="00973B18" w:rsidP="00973B18">
            <w:r>
              <w:rPr>
                <w:rStyle w:val="HTMLCode"/>
                <w:rFonts w:eastAsiaTheme="minorEastAsia"/>
                <w:color w:val="084683"/>
              </w:rPr>
              <w:t>        </w:t>
            </w:r>
            <w:r>
              <w:rPr>
                <w:rStyle w:val="HTMLCode"/>
                <w:rFonts w:eastAsiaTheme="minorEastAsia"/>
              </w:rPr>
              <w:t>users.add(new</w:t>
            </w:r>
            <w:r>
              <w:t xml:space="preserve"> </w:t>
            </w:r>
            <w:r>
              <w:rPr>
                <w:rStyle w:val="HTMLCode"/>
                <w:rFonts w:eastAsiaTheme="minorEastAsia"/>
              </w:rPr>
              <w:t>User(counter.incrementAndGet(),"Jerome",45, 30000));</w:t>
            </w:r>
          </w:p>
          <w:p w:rsidR="00973B18" w:rsidRDefault="00973B18" w:rsidP="00973B18">
            <w:r>
              <w:rPr>
                <w:rStyle w:val="HTMLCode"/>
                <w:rFonts w:eastAsiaTheme="minorEastAsia"/>
                <w:color w:val="084683"/>
              </w:rPr>
              <w:lastRenderedPageBreak/>
              <w:t>        </w:t>
            </w:r>
            <w:r>
              <w:rPr>
                <w:rStyle w:val="HTMLCode"/>
                <w:rFonts w:eastAsiaTheme="minorEastAsia"/>
              </w:rPr>
              <w:t>users.add(new</w:t>
            </w:r>
            <w:r>
              <w:t xml:space="preserve"> </w:t>
            </w:r>
            <w:r>
              <w:rPr>
                <w:rStyle w:val="HTMLCode"/>
                <w:rFonts w:eastAsiaTheme="minorEastAsia"/>
              </w:rPr>
              <w:t>User(counter.incrementAndGet(),"Silvia",50, 40000));</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deleteAllUsers() {</w:t>
            </w:r>
          </w:p>
          <w:p w:rsidR="00973B18" w:rsidRDefault="00973B18" w:rsidP="00973B18">
            <w:r>
              <w:rPr>
                <w:rStyle w:val="HTMLCode"/>
                <w:rFonts w:eastAsiaTheme="minorEastAsia"/>
                <w:color w:val="084683"/>
              </w:rPr>
              <w:t>        </w:t>
            </w:r>
            <w:r>
              <w:rPr>
                <w:rStyle w:val="HTMLCode"/>
                <w:rFonts w:eastAsiaTheme="minorEastAsia"/>
              </w:rPr>
              <w:t>users.clear();</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211"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2" w:author="Unknown"/>
          <w:rFonts w:ascii="inherit" w:hAnsi="inherit" w:cs="Arial"/>
          <w:color w:val="404040"/>
          <w:sz w:val="34"/>
          <w:szCs w:val="34"/>
        </w:rPr>
      </w:pPr>
      <w:ins w:id="213" w:author="Unknown">
        <w:r>
          <w:rPr>
            <w:rStyle w:val="Strong"/>
            <w:rFonts w:ascii="inherit" w:hAnsi="inherit" w:cs="Arial"/>
            <w:b/>
            <w:bCs/>
            <w:color w:val="404040"/>
            <w:sz w:val="34"/>
            <w:szCs w:val="34"/>
            <w:bdr w:val="none" w:sz="0" w:space="0" w:color="auto" w:frame="1"/>
          </w:rPr>
          <w:t>Model class</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com.websystique.springmvc.model;</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User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long</w:t>
            </w:r>
            <w:r>
              <w:t xml:space="preserve"> </w:t>
            </w:r>
            <w:r>
              <w:rPr>
                <w:rStyle w:val="HTMLCode"/>
                <w:rFonts w:eastAsiaTheme="minorEastAsia"/>
              </w:rPr>
              <w:t>id;</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String name;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int</w:t>
            </w:r>
            <w:r>
              <w:t xml:space="preserve"> </w:t>
            </w:r>
            <w:r>
              <w:rPr>
                <w:rStyle w:val="HTMLCode"/>
                <w:rFonts w:eastAsiaTheme="minorEastAsia"/>
              </w:rPr>
              <w:t>age;</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private</w:t>
            </w:r>
            <w:r>
              <w:t xml:space="preserve"> </w:t>
            </w:r>
            <w:r>
              <w:rPr>
                <w:rStyle w:val="HTMLCode"/>
                <w:rFonts w:eastAsiaTheme="minorEastAsia"/>
              </w:rPr>
              <w:t>double</w:t>
            </w:r>
            <w:r>
              <w:t xml:space="preserve"> </w:t>
            </w:r>
            <w:r>
              <w:rPr>
                <w:rStyle w:val="HTMLCode"/>
                <w:rFonts w:eastAsiaTheme="minorEastAsia"/>
              </w:rPr>
              <w:t>salary;</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w:t>
            </w:r>
          </w:p>
          <w:p w:rsidR="00973B18" w:rsidRDefault="00973B18" w:rsidP="00973B18">
            <w:r>
              <w:rPr>
                <w:rStyle w:val="HTMLCode"/>
                <w:rFonts w:eastAsiaTheme="minorEastAsia"/>
                <w:color w:val="084683"/>
              </w:rPr>
              <w:t>        </w:t>
            </w:r>
            <w:r>
              <w:rPr>
                <w:rStyle w:val="HTMLCode"/>
                <w:rFonts w:eastAsiaTheme="minorEastAsia"/>
              </w:rPr>
              <w:t>id=0;</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User(long</w:t>
            </w:r>
            <w:r>
              <w:t xml:space="preserve"> </w:t>
            </w:r>
            <w:r>
              <w:rPr>
                <w:rStyle w:val="HTMLCode"/>
                <w:rFonts w:eastAsiaTheme="minorEastAsia"/>
              </w:rPr>
              <w:t>id, String name, int</w:t>
            </w:r>
            <w:r>
              <w:t xml:space="preserve"> </w:t>
            </w:r>
            <w:r>
              <w:rPr>
                <w:rStyle w:val="HTMLCode"/>
                <w:rFonts w:eastAsiaTheme="minorEastAsia"/>
              </w:rPr>
              <w:t>age, double</w:t>
            </w:r>
            <w:r>
              <w:t xml:space="preserve"> </w:t>
            </w:r>
            <w:r>
              <w:rPr>
                <w:rStyle w:val="HTMLCode"/>
                <w:rFonts w:eastAsiaTheme="minorEastAsia"/>
              </w:rPr>
              <w:t>salary){</w:t>
            </w:r>
          </w:p>
          <w:p w:rsidR="00973B18" w:rsidRDefault="00973B18" w:rsidP="00973B18">
            <w:r>
              <w:rPr>
                <w:rStyle w:val="HTMLCode"/>
                <w:rFonts w:eastAsiaTheme="minorEastAsia"/>
                <w:color w:val="084683"/>
              </w:rPr>
              <w:t>        </w:t>
            </w:r>
            <w:r>
              <w:rPr>
                <w:rStyle w:val="HTMLCode"/>
                <w:rFonts w:eastAsiaTheme="minorEastAsia"/>
              </w:rPr>
              <w:t>this.id = id;</w:t>
            </w:r>
          </w:p>
          <w:p w:rsidR="00973B18" w:rsidRDefault="00973B18" w:rsidP="00973B18">
            <w:r>
              <w:rPr>
                <w:rStyle w:val="HTMLCode"/>
                <w:rFonts w:eastAsiaTheme="minorEastAsia"/>
                <w:color w:val="084683"/>
              </w:rPr>
              <w:lastRenderedPageBreak/>
              <w:t>        </w:t>
            </w:r>
            <w:r>
              <w:rPr>
                <w:rStyle w:val="HTMLCode"/>
                <w:rFonts w:eastAsiaTheme="minorEastAsia"/>
              </w:rPr>
              <w:t>this.name = name;</w:t>
            </w:r>
          </w:p>
          <w:p w:rsidR="00973B18" w:rsidRDefault="00973B18" w:rsidP="00973B18">
            <w:r>
              <w:rPr>
                <w:rStyle w:val="HTMLCode"/>
                <w:rFonts w:eastAsiaTheme="minorEastAsia"/>
                <w:color w:val="084683"/>
              </w:rPr>
              <w:t>        </w:t>
            </w:r>
            <w:r>
              <w:rPr>
                <w:rStyle w:val="HTMLCode"/>
                <w:rFonts w:eastAsiaTheme="minorEastAsia"/>
              </w:rPr>
              <w:t>this.age = age;</w:t>
            </w:r>
          </w:p>
          <w:p w:rsidR="00973B18" w:rsidRDefault="00973B18" w:rsidP="00973B18">
            <w:r>
              <w:rPr>
                <w:rStyle w:val="HTMLCode"/>
                <w:rFonts w:eastAsiaTheme="minorEastAsia"/>
                <w:color w:val="084683"/>
              </w:rPr>
              <w:t>        </w:t>
            </w:r>
            <w:r>
              <w:rPr>
                <w:rStyle w:val="HTMLCode"/>
                <w:rFonts w:eastAsiaTheme="minorEastAsia"/>
              </w:rPr>
              <w:t>this.salary = 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long</w:t>
            </w:r>
            <w:r>
              <w:t xml:space="preserve"> </w:t>
            </w:r>
            <w:r>
              <w:rPr>
                <w:rStyle w:val="HTMLCode"/>
                <w:rFonts w:eastAsiaTheme="minorEastAsia"/>
              </w:rPr>
              <w:t>getId()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id;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setId(long</w:t>
            </w:r>
            <w:r>
              <w:t xml:space="preserve"> </w:t>
            </w:r>
            <w:r>
              <w:rPr>
                <w:rStyle w:val="HTMLCode"/>
                <w:rFonts w:eastAsiaTheme="minorEastAsia"/>
              </w:rPr>
              <w:t>id) {</w:t>
            </w:r>
          </w:p>
          <w:p w:rsidR="00973B18" w:rsidRDefault="00973B18" w:rsidP="00973B18">
            <w:r>
              <w:rPr>
                <w:rStyle w:val="HTMLCode"/>
                <w:rFonts w:eastAsiaTheme="minorEastAsia"/>
                <w:color w:val="084683"/>
              </w:rPr>
              <w:t>        </w:t>
            </w:r>
            <w:r>
              <w:rPr>
                <w:rStyle w:val="HTMLCode"/>
                <w:rFonts w:eastAsiaTheme="minorEastAsia"/>
              </w:rPr>
              <w:t>this.id = id;</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String getName()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name;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setName(String name) {</w:t>
            </w:r>
          </w:p>
          <w:p w:rsidR="00973B18" w:rsidRDefault="00973B18" w:rsidP="00973B18">
            <w:r>
              <w:rPr>
                <w:rStyle w:val="HTMLCode"/>
                <w:rFonts w:eastAsiaTheme="minorEastAsia"/>
                <w:color w:val="084683"/>
              </w:rPr>
              <w:t>        </w:t>
            </w:r>
            <w:r>
              <w:rPr>
                <w:rStyle w:val="HTMLCode"/>
                <w:rFonts w:eastAsiaTheme="minorEastAsia"/>
              </w:rPr>
              <w:t>this.name = name;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int</w:t>
            </w:r>
            <w:r>
              <w:t xml:space="preserve"> </w:t>
            </w:r>
            <w:r>
              <w:rPr>
                <w:rStyle w:val="HTMLCode"/>
                <w:rFonts w:eastAsiaTheme="minorEastAsia"/>
              </w:rPr>
              <w:t>getAge()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age;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setAge(int</w:t>
            </w:r>
            <w:r>
              <w:t xml:space="preserve"> </w:t>
            </w:r>
            <w:r>
              <w:rPr>
                <w:rStyle w:val="HTMLCode"/>
                <w:rFonts w:eastAsiaTheme="minorEastAsia"/>
              </w:rPr>
              <w:t>age) {</w:t>
            </w:r>
          </w:p>
          <w:p w:rsidR="00973B18" w:rsidRDefault="00973B18" w:rsidP="00973B18">
            <w:r>
              <w:rPr>
                <w:rStyle w:val="HTMLCode"/>
                <w:rFonts w:eastAsiaTheme="minorEastAsia"/>
                <w:color w:val="084683"/>
              </w:rPr>
              <w:t>        </w:t>
            </w:r>
            <w:r>
              <w:rPr>
                <w:rStyle w:val="HTMLCode"/>
                <w:rFonts w:eastAsiaTheme="minorEastAsia"/>
              </w:rPr>
              <w:t>this.age = age;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lastRenderedPageBreak/>
              <w:t>    </w:t>
            </w:r>
            <w:r>
              <w:rPr>
                <w:rStyle w:val="HTMLCode"/>
                <w:rFonts w:eastAsiaTheme="minorEastAsia"/>
              </w:rPr>
              <w:t>public</w:t>
            </w:r>
            <w:r>
              <w:t xml:space="preserve"> </w:t>
            </w:r>
            <w:r>
              <w:rPr>
                <w:rStyle w:val="HTMLCode"/>
                <w:rFonts w:eastAsiaTheme="minorEastAsia"/>
              </w:rPr>
              <w:t>double</w:t>
            </w:r>
            <w:r>
              <w:t xml:space="preserve"> </w:t>
            </w:r>
            <w:r>
              <w:rPr>
                <w:rStyle w:val="HTMLCode"/>
                <w:rFonts w:eastAsiaTheme="minorEastAsia"/>
              </w:rPr>
              <w:t>getSalary()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setSalary(double</w:t>
            </w:r>
            <w:r>
              <w:t xml:space="preserve"> </w:t>
            </w:r>
            <w:r>
              <w:rPr>
                <w:rStyle w:val="HTMLCode"/>
                <w:rFonts w:eastAsiaTheme="minorEastAsia"/>
              </w:rPr>
              <w:t>salary) {</w:t>
            </w:r>
          </w:p>
          <w:p w:rsidR="00973B18" w:rsidRDefault="00973B18" w:rsidP="00973B18">
            <w:r>
              <w:rPr>
                <w:rStyle w:val="HTMLCode"/>
                <w:rFonts w:eastAsiaTheme="minorEastAsia"/>
                <w:color w:val="084683"/>
              </w:rPr>
              <w:t>        </w:t>
            </w:r>
            <w:r>
              <w:rPr>
                <w:rStyle w:val="HTMLCode"/>
                <w:rFonts w:eastAsiaTheme="minorEastAsia"/>
              </w:rPr>
              <w:t>this.salary = salary;</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int</w:t>
            </w:r>
            <w:r>
              <w:t xml:space="preserve"> </w:t>
            </w:r>
            <w:r>
              <w:rPr>
                <w:rStyle w:val="HTMLCode"/>
                <w:rFonts w:eastAsiaTheme="minorEastAsia"/>
              </w:rPr>
              <w:t>hashCode() {</w:t>
            </w:r>
          </w:p>
          <w:p w:rsidR="00973B18" w:rsidRDefault="00973B18" w:rsidP="00973B18">
            <w:r>
              <w:rPr>
                <w:rStyle w:val="HTMLCode"/>
                <w:rFonts w:eastAsiaTheme="minorEastAsia"/>
                <w:color w:val="084683"/>
              </w:rPr>
              <w:t>        </w:t>
            </w:r>
            <w:r>
              <w:rPr>
                <w:rStyle w:val="HTMLCode"/>
                <w:rFonts w:eastAsiaTheme="minorEastAsia"/>
              </w:rPr>
              <w:t>final</w:t>
            </w:r>
            <w:r>
              <w:t xml:space="preserve"> </w:t>
            </w:r>
            <w:r>
              <w:rPr>
                <w:rStyle w:val="HTMLCode"/>
                <w:rFonts w:eastAsiaTheme="minorEastAsia"/>
              </w:rPr>
              <w:t>int</w:t>
            </w:r>
            <w:r>
              <w:t xml:space="preserve"> </w:t>
            </w:r>
            <w:r>
              <w:rPr>
                <w:rStyle w:val="HTMLCode"/>
                <w:rFonts w:eastAsiaTheme="minorEastAsia"/>
              </w:rPr>
              <w:t>prime = 31;</w:t>
            </w:r>
          </w:p>
          <w:p w:rsidR="00973B18" w:rsidRDefault="00973B18" w:rsidP="00973B18">
            <w:r>
              <w:rPr>
                <w:rStyle w:val="HTMLCode"/>
                <w:rFonts w:eastAsiaTheme="minorEastAsia"/>
                <w:color w:val="084683"/>
              </w:rPr>
              <w:t>        </w:t>
            </w:r>
            <w:r>
              <w:rPr>
                <w:rStyle w:val="HTMLCode"/>
                <w:rFonts w:eastAsiaTheme="minorEastAsia"/>
              </w:rPr>
              <w:t>int</w:t>
            </w:r>
            <w:r>
              <w:t xml:space="preserve"> </w:t>
            </w:r>
            <w:r>
              <w:rPr>
                <w:rStyle w:val="HTMLCode"/>
                <w:rFonts w:eastAsiaTheme="minorEastAsia"/>
              </w:rPr>
              <w:t>result = 1;</w:t>
            </w:r>
          </w:p>
          <w:p w:rsidR="00973B18" w:rsidRDefault="00973B18" w:rsidP="00973B18">
            <w:r>
              <w:rPr>
                <w:rStyle w:val="HTMLCode"/>
                <w:rFonts w:eastAsiaTheme="minorEastAsia"/>
                <w:color w:val="084683"/>
              </w:rPr>
              <w:t>        </w:t>
            </w:r>
            <w:r>
              <w:rPr>
                <w:rStyle w:val="HTMLCode"/>
                <w:rFonts w:eastAsiaTheme="minorEastAsia"/>
              </w:rPr>
              <w:t>result = prime * result + (int) (id ^ (id &gt;&gt;&gt; 32));</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result;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boolean</w:t>
            </w:r>
            <w:r>
              <w:t xml:space="preserve"> </w:t>
            </w:r>
            <w:r>
              <w:rPr>
                <w:rStyle w:val="HTMLCode"/>
                <w:rFonts w:eastAsiaTheme="minorEastAsia"/>
              </w:rPr>
              <w:t>equals(Object obj) {</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(this</w:t>
            </w:r>
            <w:r>
              <w:t xml:space="preserve"> </w:t>
            </w:r>
            <w:r>
              <w:rPr>
                <w:rStyle w:val="HTMLCode"/>
                <w:rFonts w:eastAsiaTheme="minorEastAsia"/>
              </w:rPr>
              <w:t>== obj)</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true;</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(obj == null)</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false;</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(getClass() != obj.getClass())</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false;</w:t>
            </w:r>
          </w:p>
          <w:p w:rsidR="00973B18" w:rsidRDefault="00973B18" w:rsidP="00973B18">
            <w:r>
              <w:rPr>
                <w:rStyle w:val="HTMLCode"/>
                <w:rFonts w:eastAsiaTheme="minorEastAsia"/>
                <w:color w:val="084683"/>
              </w:rPr>
              <w:t>        </w:t>
            </w:r>
            <w:r>
              <w:rPr>
                <w:rStyle w:val="HTMLCode"/>
                <w:rFonts w:eastAsiaTheme="minorEastAsia"/>
              </w:rPr>
              <w:t>User other = (User) obj;</w:t>
            </w:r>
          </w:p>
          <w:p w:rsidR="00973B18" w:rsidRDefault="00973B18" w:rsidP="00973B18">
            <w:r>
              <w:rPr>
                <w:rStyle w:val="HTMLCode"/>
                <w:rFonts w:eastAsiaTheme="minorEastAsia"/>
                <w:color w:val="084683"/>
              </w:rPr>
              <w:t>        </w:t>
            </w:r>
            <w:r>
              <w:rPr>
                <w:rStyle w:val="HTMLCode"/>
                <w:rFonts w:eastAsiaTheme="minorEastAsia"/>
              </w:rPr>
              <w:t>if</w:t>
            </w:r>
            <w:r>
              <w:t xml:space="preserve"> </w:t>
            </w:r>
            <w:r>
              <w:rPr>
                <w:rStyle w:val="HTMLCode"/>
                <w:rFonts w:eastAsiaTheme="minorEastAsia"/>
              </w:rPr>
              <w:t>(id != other.id)</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false;</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true;</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lastRenderedPageBreak/>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String toString()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"User [id="</w:t>
            </w:r>
            <w:r>
              <w:t xml:space="preserve"> </w:t>
            </w:r>
            <w:r>
              <w:rPr>
                <w:rStyle w:val="HTMLCode"/>
                <w:rFonts w:eastAsiaTheme="minorEastAsia"/>
              </w:rPr>
              <w:t>+ id + ", name="</w:t>
            </w:r>
            <w:r>
              <w:t xml:space="preserve"> </w:t>
            </w:r>
            <w:r>
              <w:rPr>
                <w:rStyle w:val="HTMLCode"/>
                <w:rFonts w:eastAsiaTheme="minorEastAsia"/>
              </w:rPr>
              <w:t>+ name + ", age="</w:t>
            </w:r>
            <w:r>
              <w:t xml:space="preserve"> </w:t>
            </w:r>
            <w:r>
              <w:rPr>
                <w:rStyle w:val="HTMLCode"/>
                <w:rFonts w:eastAsiaTheme="minorEastAsia"/>
              </w:rPr>
              <w:t>+ age</w:t>
            </w:r>
          </w:p>
          <w:p w:rsidR="00973B18" w:rsidRDefault="00973B18" w:rsidP="00973B18">
            <w:r>
              <w:rPr>
                <w:rStyle w:val="HTMLCode"/>
                <w:rFonts w:eastAsiaTheme="minorEastAsia"/>
                <w:color w:val="084683"/>
              </w:rPr>
              <w:t>                </w:t>
            </w:r>
            <w:r>
              <w:rPr>
                <w:rStyle w:val="HTMLCode"/>
                <w:rFonts w:eastAsiaTheme="minorEastAsia"/>
              </w:rPr>
              <w:t>+ ", salary="</w:t>
            </w:r>
            <w:r>
              <w:t xml:space="preserve"> </w:t>
            </w:r>
            <w:r>
              <w:rPr>
                <w:rStyle w:val="HTMLCode"/>
                <w:rFonts w:eastAsiaTheme="minorEastAsia"/>
              </w:rPr>
              <w:t>+ salary + "]";</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214"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5" w:author="Unknown"/>
          <w:rFonts w:ascii="inherit" w:hAnsi="inherit" w:cs="Arial"/>
          <w:color w:val="404040"/>
          <w:sz w:val="34"/>
          <w:szCs w:val="34"/>
        </w:rPr>
      </w:pPr>
      <w:ins w:id="216" w:author="Unknown">
        <w:r>
          <w:rPr>
            <w:rStyle w:val="Strong"/>
            <w:rFonts w:ascii="inherit" w:hAnsi="inherit" w:cs="Arial"/>
            <w:b/>
            <w:bCs/>
            <w:color w:val="404040"/>
            <w:sz w:val="34"/>
            <w:szCs w:val="34"/>
            <w:bdr w:val="none" w:sz="0" w:space="0" w:color="auto" w:frame="1"/>
          </w:rPr>
          <w:t>Configuration class</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com.websystique.springmvc.configuration;</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org.springframework.context.annotation.ComponentScan;</w:t>
            </w:r>
          </w:p>
          <w:p w:rsidR="00973B18" w:rsidRDefault="00973B18" w:rsidP="00973B18">
            <w:r>
              <w:rPr>
                <w:rStyle w:val="HTMLCode"/>
                <w:rFonts w:eastAsiaTheme="minorEastAsia"/>
              </w:rPr>
              <w:t>import</w:t>
            </w:r>
            <w:r>
              <w:t xml:space="preserve"> </w:t>
            </w:r>
            <w:r>
              <w:rPr>
                <w:rStyle w:val="HTMLCode"/>
                <w:rFonts w:eastAsiaTheme="minorEastAsia"/>
              </w:rPr>
              <w:t>org.springframework.context.annotation.Configuration;</w:t>
            </w:r>
          </w:p>
          <w:p w:rsidR="00973B18" w:rsidRDefault="00973B18" w:rsidP="00973B18">
            <w:r>
              <w:rPr>
                <w:rStyle w:val="HTMLCode"/>
                <w:rFonts w:eastAsiaTheme="minorEastAsia"/>
              </w:rPr>
              <w:t>import</w:t>
            </w:r>
            <w:r>
              <w:t xml:space="preserve"> </w:t>
            </w:r>
            <w:r>
              <w:rPr>
                <w:rStyle w:val="HTMLCode"/>
                <w:rFonts w:eastAsiaTheme="minorEastAsia"/>
              </w:rPr>
              <w:t>org.springframework.web.servlet.config.annotation.EnableWebMvc;</w:t>
            </w:r>
          </w:p>
          <w:p w:rsidR="00973B18" w:rsidRDefault="00973B18" w:rsidP="00973B18">
            <w:r>
              <w:t> </w:t>
            </w:r>
          </w:p>
          <w:p w:rsidR="00973B18" w:rsidRDefault="00973B18" w:rsidP="00973B18">
            <w:r>
              <w:rPr>
                <w:rStyle w:val="HTMLCode"/>
                <w:rFonts w:eastAsiaTheme="minorEastAsia"/>
              </w:rPr>
              <w:t>@Configuration</w:t>
            </w:r>
          </w:p>
          <w:p w:rsidR="00973B18" w:rsidRDefault="00973B18" w:rsidP="00973B18">
            <w:r>
              <w:rPr>
                <w:rStyle w:val="HTMLCode"/>
                <w:rFonts w:eastAsiaTheme="minorEastAsia"/>
              </w:rPr>
              <w:t>@EnableWebMvc</w:t>
            </w:r>
          </w:p>
          <w:p w:rsidR="00973B18" w:rsidRDefault="00973B18" w:rsidP="00973B18">
            <w:r>
              <w:rPr>
                <w:rStyle w:val="HTMLCode"/>
                <w:rFonts w:eastAsiaTheme="minorEastAsia"/>
              </w:rPr>
              <w:t>@ComponentScan(basePackages = "com.websystique.springmvc")</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HelloWorldConfiguration {</w:t>
            </w:r>
          </w:p>
          <w:p w:rsidR="00973B18" w:rsidRDefault="00973B18" w:rsidP="00973B18">
            <w:r>
              <w:rPr>
                <w:rStyle w:val="HTMLCode"/>
                <w:rFonts w:eastAsiaTheme="minorEastAsia"/>
                <w:color w:val="084683"/>
              </w:rPr>
              <w:t>    </w:t>
            </w:r>
            <w:r>
              <w:t> </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0" w:afterAutospacing="0"/>
        <w:textAlignment w:val="baseline"/>
        <w:rPr>
          <w:ins w:id="217" w:author="Unknown"/>
          <w:rFonts w:ascii="inherit" w:hAnsi="inherit" w:cs="Arial"/>
          <w:color w:val="404040"/>
          <w:sz w:val="25"/>
          <w:szCs w:val="25"/>
        </w:rPr>
      </w:pPr>
    </w:p>
    <w:p w:rsidR="00973B18" w:rsidRDefault="00973B18" w:rsidP="00973B18">
      <w:pPr>
        <w:pStyle w:val="Heading3"/>
        <w:shd w:val="clear" w:color="auto" w:fill="FFFFFF"/>
        <w:spacing w:before="0"/>
        <w:textAlignment w:val="baseline"/>
        <w:rPr>
          <w:ins w:id="218" w:author="Unknown"/>
          <w:rFonts w:ascii="inherit" w:hAnsi="inherit" w:cs="Arial"/>
          <w:color w:val="404040"/>
          <w:sz w:val="34"/>
          <w:szCs w:val="34"/>
        </w:rPr>
      </w:pPr>
      <w:ins w:id="219" w:author="Unknown">
        <w:r>
          <w:rPr>
            <w:rStyle w:val="Strong"/>
            <w:rFonts w:ascii="inherit" w:hAnsi="inherit" w:cs="Arial"/>
            <w:b/>
            <w:bCs/>
            <w:color w:val="404040"/>
            <w:sz w:val="34"/>
            <w:szCs w:val="34"/>
            <w:bdr w:val="none" w:sz="0" w:space="0" w:color="auto" w:frame="1"/>
          </w:rPr>
          <w:t>Initialization Class</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com.websystique.springmvc.configuration;</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org.springframework.web.servlet.support.AbstractAnnotationConfigDispatcherServletInitializer;</w:t>
            </w:r>
          </w:p>
          <w:p w:rsidR="00973B18" w:rsidRDefault="00973B18" w:rsidP="00973B18">
            <w:r>
              <w:t> </w:t>
            </w:r>
          </w:p>
          <w:p w:rsidR="00973B18" w:rsidRDefault="00973B18" w:rsidP="00973B18">
            <w:r>
              <w:rPr>
                <w:rStyle w:val="HTMLCode"/>
                <w:rFonts w:eastAsiaTheme="minorEastAsia"/>
              </w:rPr>
              <w:lastRenderedPageBreak/>
              <w:t>public</w:t>
            </w:r>
            <w:r>
              <w:t xml:space="preserve"> </w:t>
            </w:r>
            <w:r>
              <w:rPr>
                <w:rStyle w:val="HTMLCode"/>
                <w:rFonts w:eastAsiaTheme="minorEastAsia"/>
              </w:rPr>
              <w:t>class</w:t>
            </w:r>
            <w:r>
              <w:t xml:space="preserve"> </w:t>
            </w:r>
            <w:r>
              <w:rPr>
                <w:rStyle w:val="HTMLCode"/>
                <w:rFonts w:eastAsiaTheme="minorEastAsia"/>
              </w:rPr>
              <w:t>HelloWorldInitializer extends</w:t>
            </w:r>
            <w:r>
              <w:t xml:space="preserve"> </w:t>
            </w:r>
            <w:r>
              <w:rPr>
                <w:rStyle w:val="HTMLCode"/>
                <w:rFonts w:eastAsiaTheme="minorEastAsia"/>
              </w:rPr>
              <w:t>AbstractAnnotationConfigDispatcherServletInitializer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Class&lt;?&gt;[] getRootConfigClasses()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Class[] { HelloWorldConfiguration.class</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Class&lt;?&gt;[] getServletConfigClasses()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String[] getServletMappings()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String[] { "/"</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Heading3"/>
        <w:shd w:val="clear" w:color="auto" w:fill="FFFFFF"/>
        <w:spacing w:before="0"/>
        <w:textAlignment w:val="baseline"/>
        <w:rPr>
          <w:ins w:id="220" w:author="Unknown"/>
          <w:rFonts w:ascii="inherit" w:hAnsi="inherit" w:cs="Arial"/>
          <w:color w:val="404040"/>
          <w:sz w:val="34"/>
          <w:szCs w:val="34"/>
        </w:rPr>
      </w:pPr>
      <w:ins w:id="221" w:author="Unknown">
        <w:r>
          <w:rPr>
            <w:rFonts w:ascii="inherit" w:hAnsi="inherit" w:cs="Arial"/>
            <w:color w:val="404040"/>
            <w:sz w:val="34"/>
            <w:szCs w:val="34"/>
          </w:rPr>
          <w:lastRenderedPageBreak/>
          <w:t>Adding CORS support to your REST API</w:t>
        </w:r>
      </w:ins>
    </w:p>
    <w:p w:rsidR="00973B18" w:rsidRDefault="00973B18" w:rsidP="00973B18">
      <w:pPr>
        <w:pStyle w:val="NormalWeb"/>
        <w:shd w:val="clear" w:color="auto" w:fill="FFFFFF"/>
        <w:spacing w:before="0" w:beforeAutospacing="0" w:after="0" w:afterAutospacing="0"/>
        <w:textAlignment w:val="baseline"/>
        <w:rPr>
          <w:ins w:id="222" w:author="Unknown"/>
          <w:rFonts w:ascii="inherit" w:hAnsi="inherit" w:cs="Arial"/>
          <w:color w:val="404040"/>
          <w:sz w:val="25"/>
          <w:szCs w:val="25"/>
        </w:rPr>
      </w:pPr>
      <w:ins w:id="223" w:author="Unknown">
        <w:r>
          <w:rPr>
            <w:rFonts w:ascii="inherit" w:hAnsi="inherit" w:cs="Arial"/>
            <w:color w:val="404040"/>
            <w:sz w:val="25"/>
            <w:szCs w:val="25"/>
          </w:rPr>
          <w:t>While accessing the REST API, you might face issues concerning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"https://en.wikipedia.org/wiki/Same-origin_policy"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Same Origin Policy</w:t>
        </w:r>
        <w:r w:rsidR="00510313">
          <w:rPr>
            <w:rFonts w:ascii="inherit" w:hAnsi="inherit" w:cs="Arial"/>
            <w:color w:val="404040"/>
            <w:sz w:val="25"/>
            <w:szCs w:val="25"/>
          </w:rPr>
          <w:fldChar w:fldCharType="end"/>
        </w:r>
        <w:r>
          <w:rPr>
            <w:rFonts w:ascii="inherit" w:hAnsi="inherit" w:cs="Arial"/>
            <w:color w:val="404040"/>
            <w:sz w:val="25"/>
            <w:szCs w:val="25"/>
          </w:rPr>
          <w:t>.</w:t>
        </w:r>
      </w:ins>
    </w:p>
    <w:p w:rsidR="00973B18" w:rsidRDefault="00973B18" w:rsidP="00973B18">
      <w:pPr>
        <w:pStyle w:val="NormalWeb"/>
        <w:shd w:val="clear" w:color="auto" w:fill="FFFFFF"/>
        <w:spacing w:before="0" w:beforeAutospacing="0" w:after="0" w:afterAutospacing="0"/>
        <w:textAlignment w:val="baseline"/>
        <w:rPr>
          <w:ins w:id="224" w:author="Unknown"/>
          <w:rFonts w:ascii="inherit" w:hAnsi="inherit" w:cs="Arial"/>
          <w:color w:val="404040"/>
          <w:sz w:val="25"/>
          <w:szCs w:val="25"/>
        </w:rPr>
      </w:pPr>
      <w:ins w:id="225" w:author="Unknown">
        <w:r>
          <w:rPr>
            <w:rFonts w:ascii="inherit" w:hAnsi="inherit" w:cs="Arial"/>
            <w:color w:val="404040"/>
            <w:sz w:val="25"/>
            <w:szCs w:val="25"/>
          </w:rPr>
          <w:t xml:space="preserve">Errors </w:t>
        </w:r>
        <w:proofErr w:type="gramStart"/>
        <w:r>
          <w:rPr>
            <w:rFonts w:ascii="inherit" w:hAnsi="inherit" w:cs="Arial"/>
            <w:color w:val="404040"/>
            <w:sz w:val="25"/>
            <w:szCs w:val="25"/>
          </w:rPr>
          <w:t>like :</w:t>
        </w:r>
        <w:proofErr w:type="gramEnd"/>
        <w:r>
          <w:rPr>
            <w:rFonts w:ascii="inherit" w:hAnsi="inherit" w:cs="Arial"/>
            <w:color w:val="404040"/>
            <w:sz w:val="25"/>
            <w:szCs w:val="25"/>
          </w:rPr>
          <w:br/>
          <w:t xml:space="preserve">” No ‘Access-Control-Allow-Origin’ header is present on the requested resource. </w:t>
        </w:r>
        <w:proofErr w:type="gramStart"/>
        <w:r>
          <w:rPr>
            <w:rFonts w:ascii="inherit" w:hAnsi="inherit" w:cs="Arial"/>
            <w:color w:val="404040"/>
            <w:sz w:val="25"/>
            <w:szCs w:val="25"/>
          </w:rPr>
          <w:t>Origin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"http://127.0.0.1:8080%E2%80%B2/"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http://127.0.0.1:8080′</w:t>
        </w:r>
        <w:r w:rsidR="00510313">
          <w:rPr>
            <w:rFonts w:ascii="inherit" w:hAnsi="inherit" w:cs="Arial"/>
            <w:color w:val="404040"/>
            <w:sz w:val="25"/>
            <w:szCs w:val="25"/>
          </w:rPr>
          <w:fldChar w:fldCharType="end"/>
        </w:r>
        <w:r>
          <w:rPr>
            <w:rFonts w:ascii="inherit" w:hAnsi="inherit" w:cs="Arial"/>
            <w:color w:val="404040"/>
            <w:sz w:val="25"/>
            <w:szCs w:val="25"/>
          </w:rPr>
          <w:t> is therefore not allowed access.”</w:t>
        </w:r>
        <w:proofErr w:type="gramEnd"/>
        <w:r>
          <w:rPr>
            <w:rFonts w:ascii="inherit" w:hAnsi="inherit" w:cs="Arial"/>
            <w:color w:val="404040"/>
            <w:sz w:val="25"/>
            <w:szCs w:val="25"/>
          </w:rPr>
          <w:t xml:space="preserve"> OR</w:t>
        </w:r>
        <w:r>
          <w:rPr>
            <w:rFonts w:ascii="inherit" w:hAnsi="inherit" w:cs="Arial"/>
            <w:color w:val="404040"/>
            <w:sz w:val="25"/>
            <w:szCs w:val="25"/>
          </w:rPr>
          <w:br/>
          <w:t>” XMLHttpRequest cannot load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"http://abc.com/bla"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http://abc.com/bla</w:t>
        </w:r>
        <w:r w:rsidR="00510313">
          <w:rPr>
            <w:rFonts w:ascii="inherit" w:hAnsi="inherit" w:cs="Arial"/>
            <w:color w:val="404040"/>
            <w:sz w:val="25"/>
            <w:szCs w:val="25"/>
          </w:rPr>
          <w:fldChar w:fldCharType="end"/>
        </w:r>
        <w:r>
          <w:rPr>
            <w:rFonts w:ascii="inherit" w:hAnsi="inherit" w:cs="Arial"/>
            <w:color w:val="404040"/>
            <w:sz w:val="25"/>
            <w:szCs w:val="25"/>
          </w:rPr>
          <w:t>. Origin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"http://localhost:12345/"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http://localhost:12345</w:t>
        </w:r>
        <w:r w:rsidR="00510313">
          <w:rPr>
            <w:rFonts w:ascii="inherit" w:hAnsi="inherit" w:cs="Arial"/>
            <w:color w:val="404040"/>
            <w:sz w:val="25"/>
            <w:szCs w:val="25"/>
          </w:rPr>
          <w:fldChar w:fldCharType="end"/>
        </w:r>
        <w:r>
          <w:rPr>
            <w:rFonts w:ascii="inherit" w:hAnsi="inherit" w:cs="Arial"/>
            <w:color w:val="404040"/>
            <w:sz w:val="25"/>
            <w:szCs w:val="25"/>
          </w:rPr>
          <w:t xml:space="preserve"> is not allowed by Access-Control-Allow-Origin.” </w:t>
        </w:r>
        <w:proofErr w:type="gramStart"/>
        <w:r>
          <w:rPr>
            <w:rFonts w:ascii="inherit" w:hAnsi="inherit" w:cs="Arial"/>
            <w:color w:val="404040"/>
            <w:sz w:val="25"/>
            <w:szCs w:val="25"/>
          </w:rPr>
          <w:t>are</w:t>
        </w:r>
        <w:proofErr w:type="gramEnd"/>
        <w:r>
          <w:rPr>
            <w:rFonts w:ascii="inherit" w:hAnsi="inherit" w:cs="Arial"/>
            <w:color w:val="404040"/>
            <w:sz w:val="25"/>
            <w:szCs w:val="25"/>
          </w:rPr>
          <w:t xml:space="preserve"> common in such case.</w:t>
        </w:r>
      </w:ins>
    </w:p>
    <w:p w:rsidR="00973B18" w:rsidRDefault="00973B18" w:rsidP="00973B18">
      <w:pPr>
        <w:pStyle w:val="NormalWeb"/>
        <w:shd w:val="clear" w:color="auto" w:fill="FFFFFF"/>
        <w:spacing w:before="0" w:beforeAutospacing="0" w:after="0" w:afterAutospacing="0"/>
        <w:textAlignment w:val="baseline"/>
        <w:rPr>
          <w:ins w:id="226" w:author="Unknown"/>
          <w:rFonts w:ascii="inherit" w:hAnsi="inherit" w:cs="Arial"/>
          <w:color w:val="404040"/>
          <w:sz w:val="25"/>
          <w:szCs w:val="25"/>
        </w:rPr>
      </w:pPr>
      <w:ins w:id="227" w:author="Unknown">
        <w:r>
          <w:rPr>
            <w:rFonts w:ascii="inherit" w:hAnsi="inherit" w:cs="Arial"/>
            <w:color w:val="404040"/>
            <w:sz w:val="25"/>
            <w:szCs w:val="25"/>
          </w:rPr>
          <w:t>Solution is </w:t>
        </w:r>
        <w:r w:rsidR="00510313">
          <w:rPr>
            <w:rFonts w:ascii="inherit" w:hAnsi="inherit" w:cs="Arial"/>
            <w:color w:val="404040"/>
            <w:sz w:val="25"/>
            <w:szCs w:val="25"/>
          </w:rPr>
          <w:fldChar w:fldCharType="begin"/>
        </w:r>
        <w:r>
          <w:rPr>
            <w:rFonts w:ascii="inherit" w:hAnsi="inherit" w:cs="Arial"/>
            <w:color w:val="404040"/>
            <w:sz w:val="25"/>
            <w:szCs w:val="25"/>
          </w:rPr>
          <w:instrText xml:space="preserve"> HYPERLINK "http://www.html5rocks.com/en/tutorials/cors/" </w:instrText>
        </w:r>
        <w:r w:rsidR="00510313">
          <w:rPr>
            <w:rFonts w:ascii="inherit" w:hAnsi="inherit" w:cs="Arial"/>
            <w:color w:val="404040"/>
            <w:sz w:val="25"/>
            <w:szCs w:val="25"/>
          </w:rPr>
          <w:fldChar w:fldCharType="separate"/>
        </w:r>
        <w:r>
          <w:rPr>
            <w:rStyle w:val="Hyperlink"/>
            <w:rFonts w:ascii="inherit" w:hAnsi="inherit" w:cs="Arial"/>
            <w:color w:val="F24C27"/>
            <w:sz w:val="25"/>
            <w:szCs w:val="25"/>
            <w:bdr w:val="none" w:sz="0" w:space="0" w:color="auto" w:frame="1"/>
          </w:rPr>
          <w:t>Cross-Origin Resource Sharing</w:t>
        </w:r>
        <w:r w:rsidR="00510313">
          <w:rPr>
            <w:rFonts w:ascii="inherit" w:hAnsi="inherit" w:cs="Arial"/>
            <w:color w:val="404040"/>
            <w:sz w:val="25"/>
            <w:szCs w:val="25"/>
          </w:rPr>
          <w:fldChar w:fldCharType="end"/>
        </w:r>
        <w:r>
          <w:rPr>
            <w:rFonts w:ascii="inherit" w:hAnsi="inherit" w:cs="Arial"/>
            <w:color w:val="404040"/>
            <w:sz w:val="25"/>
            <w:szCs w:val="25"/>
          </w:rPr>
          <w:t>. Basically, on server side, we can return additional CORS access control headers with response, which will eventually allow further inter-domain communication.</w:t>
        </w:r>
      </w:ins>
    </w:p>
    <w:p w:rsidR="00973B18" w:rsidRDefault="00973B18" w:rsidP="00973B18">
      <w:pPr>
        <w:pStyle w:val="NormalWeb"/>
        <w:shd w:val="clear" w:color="auto" w:fill="FFFFFF"/>
        <w:spacing w:before="0" w:beforeAutospacing="0" w:after="360" w:afterAutospacing="0"/>
        <w:textAlignment w:val="baseline"/>
        <w:rPr>
          <w:ins w:id="228" w:author="Unknown"/>
          <w:rFonts w:ascii="inherit" w:hAnsi="inherit" w:cs="Arial"/>
          <w:color w:val="404040"/>
          <w:sz w:val="25"/>
          <w:szCs w:val="25"/>
        </w:rPr>
      </w:pPr>
      <w:ins w:id="229" w:author="Unknown">
        <w:r>
          <w:rPr>
            <w:rFonts w:ascii="inherit" w:hAnsi="inherit" w:cs="Arial"/>
            <w:color w:val="404040"/>
            <w:sz w:val="25"/>
            <w:szCs w:val="25"/>
          </w:rPr>
          <w:t xml:space="preserve">With </w:t>
        </w:r>
        <w:proofErr w:type="gramStart"/>
        <w:r>
          <w:rPr>
            <w:rFonts w:ascii="inherit" w:hAnsi="inherit" w:cs="Arial"/>
            <w:color w:val="404040"/>
            <w:sz w:val="25"/>
            <w:szCs w:val="25"/>
          </w:rPr>
          <w:t>Spring</w:t>
        </w:r>
        <w:proofErr w:type="gramEnd"/>
        <w:r>
          <w:rPr>
            <w:rFonts w:ascii="inherit" w:hAnsi="inherit" w:cs="Arial"/>
            <w:color w:val="404040"/>
            <w:sz w:val="25"/>
            <w:szCs w:val="25"/>
          </w:rPr>
          <w:t>, we can write a simple filter which adds those CORS specific headers in each response.</w:t>
        </w:r>
      </w:ins>
    </w:p>
    <w:tbl>
      <w:tblPr>
        <w:tblW w:w="14953" w:type="dxa"/>
        <w:tblCellSpacing w:w="0" w:type="dxa"/>
        <w:tblCellMar>
          <w:left w:w="0" w:type="dxa"/>
          <w:right w:w="0" w:type="dxa"/>
        </w:tblCellMar>
        <w:tblLook w:val="04A0"/>
      </w:tblPr>
      <w:tblGrid>
        <w:gridCol w:w="14953"/>
      </w:tblGrid>
      <w:tr w:rsidR="00973B18" w:rsidTr="00973B18">
        <w:trPr>
          <w:tblCellSpacing w:w="0" w:type="dxa"/>
        </w:trPr>
        <w:tc>
          <w:tcPr>
            <w:tcW w:w="14953"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com.websystique.springmvc.configuration;</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java.io.IOException;</w:t>
            </w:r>
          </w:p>
          <w:p w:rsidR="00973B18" w:rsidRDefault="00973B18" w:rsidP="00973B18">
            <w:r>
              <w:lastRenderedPageBreak/>
              <w:t> </w:t>
            </w:r>
          </w:p>
          <w:p w:rsidR="00973B18" w:rsidRDefault="00973B18" w:rsidP="00973B18">
            <w:r>
              <w:rPr>
                <w:rStyle w:val="HTMLCode"/>
                <w:rFonts w:eastAsiaTheme="minorEastAsia"/>
              </w:rPr>
              <w:t>import</w:t>
            </w:r>
            <w:r>
              <w:t xml:space="preserve"> </w:t>
            </w:r>
            <w:r>
              <w:rPr>
                <w:rStyle w:val="HTMLCode"/>
                <w:rFonts w:eastAsiaTheme="minorEastAsia"/>
              </w:rPr>
              <w:t>javax.servlet.Filter;</w:t>
            </w:r>
          </w:p>
          <w:p w:rsidR="00973B18" w:rsidRDefault="00973B18" w:rsidP="00973B18">
            <w:r>
              <w:rPr>
                <w:rStyle w:val="HTMLCode"/>
                <w:rFonts w:eastAsiaTheme="minorEastAsia"/>
              </w:rPr>
              <w:t>import</w:t>
            </w:r>
            <w:r>
              <w:t xml:space="preserve"> </w:t>
            </w:r>
            <w:r>
              <w:rPr>
                <w:rStyle w:val="HTMLCode"/>
                <w:rFonts w:eastAsiaTheme="minorEastAsia"/>
              </w:rPr>
              <w:t>javax.servlet.FilterChain;</w:t>
            </w:r>
          </w:p>
          <w:p w:rsidR="00973B18" w:rsidRDefault="00973B18" w:rsidP="00973B18">
            <w:r>
              <w:rPr>
                <w:rStyle w:val="HTMLCode"/>
                <w:rFonts w:eastAsiaTheme="minorEastAsia"/>
              </w:rPr>
              <w:t>import</w:t>
            </w:r>
            <w:r>
              <w:t xml:space="preserve"> </w:t>
            </w:r>
            <w:r>
              <w:rPr>
                <w:rStyle w:val="HTMLCode"/>
                <w:rFonts w:eastAsiaTheme="minorEastAsia"/>
              </w:rPr>
              <w:t>javax.servlet.FilterConfig;</w:t>
            </w:r>
          </w:p>
          <w:p w:rsidR="00973B18" w:rsidRDefault="00973B18" w:rsidP="00973B18">
            <w:r>
              <w:rPr>
                <w:rStyle w:val="HTMLCode"/>
                <w:rFonts w:eastAsiaTheme="minorEastAsia"/>
              </w:rPr>
              <w:t>import</w:t>
            </w:r>
            <w:r>
              <w:t xml:space="preserve"> </w:t>
            </w:r>
            <w:r>
              <w:rPr>
                <w:rStyle w:val="HTMLCode"/>
                <w:rFonts w:eastAsiaTheme="minorEastAsia"/>
              </w:rPr>
              <w:t>javax.servlet.ServletException;</w:t>
            </w:r>
          </w:p>
          <w:p w:rsidR="00973B18" w:rsidRDefault="00973B18" w:rsidP="00973B18">
            <w:r>
              <w:rPr>
                <w:rStyle w:val="HTMLCode"/>
                <w:rFonts w:eastAsiaTheme="minorEastAsia"/>
              </w:rPr>
              <w:t>import</w:t>
            </w:r>
            <w:r>
              <w:t xml:space="preserve"> </w:t>
            </w:r>
            <w:r>
              <w:rPr>
                <w:rStyle w:val="HTMLCode"/>
                <w:rFonts w:eastAsiaTheme="minorEastAsia"/>
              </w:rPr>
              <w:t>javax.servlet.ServletRequest;</w:t>
            </w:r>
          </w:p>
          <w:p w:rsidR="00973B18" w:rsidRDefault="00973B18" w:rsidP="00973B18">
            <w:r>
              <w:rPr>
                <w:rStyle w:val="HTMLCode"/>
                <w:rFonts w:eastAsiaTheme="minorEastAsia"/>
              </w:rPr>
              <w:t>import</w:t>
            </w:r>
            <w:r>
              <w:t xml:space="preserve"> </w:t>
            </w:r>
            <w:r>
              <w:rPr>
                <w:rStyle w:val="HTMLCode"/>
                <w:rFonts w:eastAsiaTheme="minorEastAsia"/>
              </w:rPr>
              <w:t>javax.servlet.ServletResponse;</w:t>
            </w:r>
          </w:p>
          <w:p w:rsidR="00973B18" w:rsidRDefault="00973B18" w:rsidP="00973B18">
            <w:r>
              <w:rPr>
                <w:rStyle w:val="HTMLCode"/>
                <w:rFonts w:eastAsiaTheme="minorEastAsia"/>
              </w:rPr>
              <w:t>import</w:t>
            </w:r>
            <w:r>
              <w:t xml:space="preserve"> </w:t>
            </w:r>
            <w:r>
              <w:rPr>
                <w:rStyle w:val="HTMLCode"/>
                <w:rFonts w:eastAsiaTheme="minorEastAsia"/>
              </w:rPr>
              <w:t>javax.servlet.http.HttpServletResponse;</w:t>
            </w:r>
          </w:p>
          <w:p w:rsidR="00973B18" w:rsidRDefault="00973B18" w:rsidP="00973B18">
            <w:r>
              <w:t> </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CORSFilter implements</w:t>
            </w:r>
            <w:r>
              <w:t xml:space="preserve"> </w:t>
            </w:r>
            <w:r>
              <w:rPr>
                <w:rStyle w:val="HTMLCode"/>
                <w:rFonts w:eastAsiaTheme="minorEastAsia"/>
              </w:rPr>
              <w:t>Filter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doFilter(ServletRequest req, ServletResponse res, FilterChain chain) throws</w:t>
            </w:r>
            <w:r>
              <w:t xml:space="preserve"> </w:t>
            </w:r>
            <w:r>
              <w:rPr>
                <w:rStyle w:val="HTMLCode"/>
                <w:rFonts w:eastAsiaTheme="minorEastAsia"/>
              </w:rPr>
              <w:t>IOException, ServletException {</w:t>
            </w:r>
          </w:p>
          <w:p w:rsidR="00973B18" w:rsidRDefault="00973B18" w:rsidP="00973B18">
            <w:r>
              <w:rPr>
                <w:rStyle w:val="HTMLCode"/>
                <w:rFonts w:eastAsiaTheme="minorEastAsia"/>
                <w:color w:val="084683"/>
              </w:rPr>
              <w:t>        </w:t>
            </w:r>
            <w:proofErr w:type="gramStart"/>
            <w:r>
              <w:rPr>
                <w:rStyle w:val="HTMLCode"/>
                <w:rFonts w:eastAsiaTheme="minorEastAsia"/>
              </w:rPr>
              <w:t>System.out.println(</w:t>
            </w:r>
            <w:proofErr w:type="gramEnd"/>
            <w:r>
              <w:rPr>
                <w:rStyle w:val="HTMLCode"/>
                <w:rFonts w:eastAsiaTheme="minorEastAsia"/>
              </w:rPr>
              <w:t>"Filtering on...........................................................");</w:t>
            </w:r>
          </w:p>
          <w:p w:rsidR="00973B18" w:rsidRDefault="00973B18" w:rsidP="00973B18">
            <w:r>
              <w:rPr>
                <w:rStyle w:val="HTMLCode"/>
                <w:rFonts w:eastAsiaTheme="minorEastAsia"/>
                <w:color w:val="084683"/>
              </w:rPr>
              <w:t>        </w:t>
            </w:r>
            <w:r>
              <w:rPr>
                <w:rStyle w:val="HTMLCode"/>
                <w:rFonts w:eastAsiaTheme="minorEastAsia"/>
              </w:rPr>
              <w:t>HttpServletResponse response = (HttpServletResponse) res;</w:t>
            </w:r>
          </w:p>
          <w:p w:rsidR="00973B18" w:rsidRDefault="00973B18" w:rsidP="00973B18">
            <w:r>
              <w:rPr>
                <w:rStyle w:val="HTMLCode"/>
                <w:rFonts w:eastAsiaTheme="minorEastAsia"/>
                <w:color w:val="084683"/>
              </w:rPr>
              <w:t>        </w:t>
            </w:r>
            <w:r>
              <w:rPr>
                <w:rStyle w:val="HTMLCode"/>
                <w:rFonts w:eastAsiaTheme="minorEastAsia"/>
              </w:rPr>
              <w:t>response.setHeader("Access-Control-Allow-Origin", "*");</w:t>
            </w:r>
          </w:p>
          <w:p w:rsidR="00973B18" w:rsidRDefault="00973B18" w:rsidP="00973B18">
            <w:r>
              <w:rPr>
                <w:rStyle w:val="HTMLCode"/>
                <w:rFonts w:eastAsiaTheme="minorEastAsia"/>
                <w:color w:val="084683"/>
              </w:rPr>
              <w:t>        </w:t>
            </w:r>
            <w:r>
              <w:rPr>
                <w:rStyle w:val="HTMLCode"/>
                <w:rFonts w:eastAsiaTheme="minorEastAsia"/>
              </w:rPr>
              <w:t>response.setHeader("Access-Control-Allow-Methods", "POST, GET, PUT, OPTIONS, DELETE");</w:t>
            </w:r>
          </w:p>
          <w:p w:rsidR="00973B18" w:rsidRDefault="00973B18" w:rsidP="00973B18">
            <w:r>
              <w:rPr>
                <w:rStyle w:val="HTMLCode"/>
                <w:rFonts w:eastAsiaTheme="minorEastAsia"/>
                <w:color w:val="084683"/>
              </w:rPr>
              <w:t>        </w:t>
            </w:r>
            <w:r>
              <w:rPr>
                <w:rStyle w:val="HTMLCode"/>
                <w:rFonts w:eastAsiaTheme="minorEastAsia"/>
              </w:rPr>
              <w:t>response.setHeader("Access-Control-Max-Age", "3600");</w:t>
            </w:r>
          </w:p>
          <w:p w:rsidR="00973B18" w:rsidRDefault="00973B18" w:rsidP="00973B18">
            <w:r>
              <w:rPr>
                <w:rStyle w:val="HTMLCode"/>
                <w:rFonts w:eastAsiaTheme="minorEastAsia"/>
                <w:color w:val="084683"/>
              </w:rPr>
              <w:t>        </w:t>
            </w:r>
            <w:r>
              <w:rPr>
                <w:rStyle w:val="HTMLCode"/>
                <w:rFonts w:eastAsiaTheme="minorEastAsia"/>
              </w:rPr>
              <w:t>response.setHeader("Access-Control-Allow-Headers", "x-requested-with");</w:t>
            </w:r>
          </w:p>
          <w:p w:rsidR="00973B18" w:rsidRDefault="00973B18" w:rsidP="00973B18">
            <w:r>
              <w:rPr>
                <w:rStyle w:val="HTMLCode"/>
                <w:rFonts w:eastAsiaTheme="minorEastAsia"/>
                <w:color w:val="084683"/>
              </w:rPr>
              <w:t>        </w:t>
            </w:r>
            <w:r>
              <w:rPr>
                <w:rStyle w:val="HTMLCode"/>
                <w:rFonts w:eastAsiaTheme="minorEastAsia"/>
              </w:rPr>
              <w:t>chain.doFilter(req, res);</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init(FilterConfig filterConfig) {}</w:t>
            </w:r>
          </w:p>
          <w:p w:rsidR="00973B18" w:rsidRDefault="00973B18" w:rsidP="00973B18">
            <w:r>
              <w:t> </w:t>
            </w:r>
          </w:p>
          <w:p w:rsidR="00973B18" w:rsidRDefault="00973B18" w:rsidP="00973B18">
            <w:r>
              <w:rPr>
                <w:rStyle w:val="HTMLCode"/>
                <w:rFonts w:eastAsiaTheme="minorEastAsia"/>
                <w:color w:val="084683"/>
              </w:rPr>
              <w:t>    </w:t>
            </w:r>
            <w:r>
              <w:rPr>
                <w:rStyle w:val="HTMLCode"/>
                <w:rFonts w:eastAsiaTheme="minorEastAsia"/>
              </w:rPr>
              <w:t>public</w:t>
            </w:r>
            <w:r>
              <w:t xml:space="preserve"> </w:t>
            </w:r>
            <w:r>
              <w:rPr>
                <w:rStyle w:val="HTMLCode"/>
                <w:rFonts w:eastAsiaTheme="minorEastAsia"/>
              </w:rPr>
              <w:t>void</w:t>
            </w:r>
            <w:r>
              <w:t xml:space="preserve"> </w:t>
            </w:r>
            <w:r>
              <w:rPr>
                <w:rStyle w:val="HTMLCode"/>
                <w:rFonts w:eastAsiaTheme="minorEastAsia"/>
              </w:rPr>
              <w:t>destroy() {}</w:t>
            </w:r>
          </w:p>
          <w:p w:rsidR="00973B18" w:rsidRDefault="00973B18" w:rsidP="00973B18">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360" w:afterAutospacing="0"/>
        <w:textAlignment w:val="baseline"/>
        <w:rPr>
          <w:ins w:id="230" w:author="Unknown"/>
          <w:rFonts w:ascii="inherit" w:hAnsi="inherit" w:cs="Arial"/>
          <w:color w:val="404040"/>
          <w:sz w:val="25"/>
          <w:szCs w:val="25"/>
        </w:rPr>
      </w:pPr>
      <w:ins w:id="231" w:author="Unknown">
        <w:r>
          <w:rPr>
            <w:rFonts w:ascii="inherit" w:hAnsi="inherit" w:cs="Arial"/>
            <w:color w:val="404040"/>
            <w:sz w:val="25"/>
            <w:szCs w:val="25"/>
          </w:rPr>
          <w:lastRenderedPageBreak/>
          <w:t xml:space="preserve">Then we can simply configure it in our </w:t>
        </w:r>
        <w:proofErr w:type="gramStart"/>
        <w:r>
          <w:rPr>
            <w:rFonts w:ascii="inherit" w:hAnsi="inherit" w:cs="Arial"/>
            <w:color w:val="404040"/>
            <w:sz w:val="25"/>
            <w:szCs w:val="25"/>
          </w:rPr>
          <w:t>Spring</w:t>
        </w:r>
        <w:proofErr w:type="gramEnd"/>
        <w:r>
          <w:rPr>
            <w:rFonts w:ascii="inherit" w:hAnsi="inherit" w:cs="Arial"/>
            <w:color w:val="404040"/>
            <w:sz w:val="25"/>
            <w:szCs w:val="25"/>
          </w:rPr>
          <w:t xml:space="preserve"> configuration like shown below:</w:t>
        </w:r>
      </w:ins>
    </w:p>
    <w:tbl>
      <w:tblPr>
        <w:tblW w:w="13462" w:type="dxa"/>
        <w:tblCellSpacing w:w="0" w:type="dxa"/>
        <w:tblCellMar>
          <w:left w:w="0" w:type="dxa"/>
          <w:right w:w="0" w:type="dxa"/>
        </w:tblCellMar>
        <w:tblLook w:val="04A0"/>
      </w:tblPr>
      <w:tblGrid>
        <w:gridCol w:w="13462"/>
      </w:tblGrid>
      <w:tr w:rsidR="00973B18" w:rsidTr="00973B18">
        <w:trPr>
          <w:tblCellSpacing w:w="0" w:type="dxa"/>
        </w:trPr>
        <w:tc>
          <w:tcPr>
            <w:tcW w:w="13462" w:type="dxa"/>
            <w:vAlign w:val="center"/>
            <w:hideMark/>
          </w:tcPr>
          <w:p w:rsidR="00973B18" w:rsidRDefault="00973B18" w:rsidP="00973B18">
            <w:r>
              <w:rPr>
                <w:rStyle w:val="HTMLCode"/>
                <w:rFonts w:eastAsiaTheme="minorEastAsia"/>
              </w:rPr>
              <w:t>package</w:t>
            </w:r>
            <w:r>
              <w:t xml:space="preserve"> </w:t>
            </w:r>
            <w:r>
              <w:rPr>
                <w:rStyle w:val="HTMLCode"/>
                <w:rFonts w:eastAsiaTheme="minorEastAsia"/>
              </w:rPr>
              <w:t>com.websystique.springmvc.configuration;</w:t>
            </w:r>
          </w:p>
          <w:p w:rsidR="00973B18" w:rsidRDefault="00973B18" w:rsidP="00973B18">
            <w:r>
              <w:lastRenderedPageBreak/>
              <w:t> </w:t>
            </w:r>
          </w:p>
          <w:p w:rsidR="00973B18" w:rsidRDefault="00973B18" w:rsidP="00973B18">
            <w:r>
              <w:rPr>
                <w:rStyle w:val="HTMLCode"/>
                <w:rFonts w:eastAsiaTheme="minorEastAsia"/>
              </w:rPr>
              <w:t>import</w:t>
            </w:r>
            <w:r>
              <w:t xml:space="preserve"> </w:t>
            </w:r>
            <w:r>
              <w:rPr>
                <w:rStyle w:val="HTMLCode"/>
                <w:rFonts w:eastAsiaTheme="minorEastAsia"/>
              </w:rPr>
              <w:t>javax.servlet.Filter;</w:t>
            </w:r>
          </w:p>
          <w:p w:rsidR="00973B18" w:rsidRDefault="00973B18" w:rsidP="00973B18">
            <w:r>
              <w:t> </w:t>
            </w:r>
          </w:p>
          <w:p w:rsidR="00973B18" w:rsidRDefault="00973B18" w:rsidP="00973B18">
            <w:r>
              <w:rPr>
                <w:rStyle w:val="HTMLCode"/>
                <w:rFonts w:eastAsiaTheme="minorEastAsia"/>
              </w:rPr>
              <w:t>import</w:t>
            </w:r>
            <w:r>
              <w:t xml:space="preserve"> </w:t>
            </w:r>
            <w:r>
              <w:rPr>
                <w:rStyle w:val="HTMLCode"/>
                <w:rFonts w:eastAsiaTheme="minorEastAsia"/>
              </w:rPr>
              <w:t>org.springframework.web.servlet.support.AbstractAnnotationConfigDispatcherServletInitializer;</w:t>
            </w:r>
          </w:p>
          <w:p w:rsidR="00973B18" w:rsidRDefault="00973B18" w:rsidP="00973B18">
            <w:r>
              <w:t> </w:t>
            </w:r>
          </w:p>
          <w:p w:rsidR="00973B18" w:rsidRDefault="00973B18" w:rsidP="00973B18">
            <w:r>
              <w:rPr>
                <w:rStyle w:val="HTMLCode"/>
                <w:rFonts w:eastAsiaTheme="minorEastAsia"/>
              </w:rPr>
              <w:t>public</w:t>
            </w:r>
            <w:r>
              <w:t xml:space="preserve"> </w:t>
            </w:r>
            <w:r>
              <w:rPr>
                <w:rStyle w:val="HTMLCode"/>
                <w:rFonts w:eastAsiaTheme="minorEastAsia"/>
              </w:rPr>
              <w:t>class</w:t>
            </w:r>
            <w:r>
              <w:t xml:space="preserve"> </w:t>
            </w:r>
            <w:r>
              <w:rPr>
                <w:rStyle w:val="HTMLCode"/>
                <w:rFonts w:eastAsiaTheme="minorEastAsia"/>
              </w:rPr>
              <w:t>HelloWorldInitializer extends</w:t>
            </w:r>
            <w:r>
              <w:t xml:space="preserve"> </w:t>
            </w:r>
            <w:r>
              <w:rPr>
                <w:rStyle w:val="HTMLCode"/>
                <w:rFonts w:eastAsiaTheme="minorEastAsia"/>
              </w:rPr>
              <w:t>AbstractAnnotationConfigDispatcherServletInitializer {</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Class&lt;?&gt;[] getRootConfigClasses()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Class[] { HelloWorldConfiguration.class</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Class&lt;?&gt;[] getServletConfigClasses()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null;</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String[] getServletMappings() {</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new</w:t>
            </w:r>
            <w:r>
              <w:t xml:space="preserve"> </w:t>
            </w:r>
            <w:r>
              <w:rPr>
                <w:rStyle w:val="HTMLCode"/>
                <w:rFonts w:eastAsiaTheme="minorEastAsia"/>
              </w:rPr>
              <w:t>String[] { "/"</w:t>
            </w:r>
            <w:r>
              <w:t xml:space="preserve"> </w:t>
            </w:r>
            <w:r>
              <w:rPr>
                <w:rStyle w:val="HTMLCode"/>
                <w:rFonts w:eastAsiaTheme="minorEastAsia"/>
              </w:rPr>
              <w:t>};</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r>
              <w:rPr>
                <w:rStyle w:val="HTMLCode"/>
                <w:rFonts w:eastAsiaTheme="minorEastAsia"/>
                <w:color w:val="084683"/>
              </w:rPr>
              <w:t>    </w:t>
            </w:r>
            <w:r>
              <w:rPr>
                <w:rStyle w:val="HTMLCode"/>
                <w:rFonts w:eastAsiaTheme="minorEastAsia"/>
              </w:rPr>
              <w:t>@Override</w:t>
            </w:r>
          </w:p>
          <w:p w:rsidR="00973B18" w:rsidRDefault="00973B18" w:rsidP="00973B18">
            <w:r>
              <w:rPr>
                <w:rStyle w:val="HTMLCode"/>
                <w:rFonts w:eastAsiaTheme="minorEastAsia"/>
                <w:color w:val="084683"/>
              </w:rPr>
              <w:t>    </w:t>
            </w:r>
            <w:r>
              <w:rPr>
                <w:rStyle w:val="HTMLCode"/>
                <w:rFonts w:eastAsiaTheme="minorEastAsia"/>
              </w:rPr>
              <w:t>protected</w:t>
            </w:r>
            <w:r>
              <w:t xml:space="preserve"> </w:t>
            </w:r>
            <w:r>
              <w:rPr>
                <w:rStyle w:val="HTMLCode"/>
                <w:rFonts w:eastAsiaTheme="minorEastAsia"/>
              </w:rPr>
              <w:t>Filter[] getServletFilters() {</w:t>
            </w:r>
          </w:p>
          <w:p w:rsidR="00973B18" w:rsidRDefault="00973B18" w:rsidP="00973B18">
            <w:r>
              <w:rPr>
                <w:rStyle w:val="HTMLCode"/>
                <w:rFonts w:eastAsiaTheme="minorEastAsia"/>
                <w:color w:val="084683"/>
              </w:rPr>
              <w:t>        </w:t>
            </w:r>
            <w:r>
              <w:rPr>
                <w:rStyle w:val="HTMLCode"/>
                <w:rFonts w:eastAsiaTheme="minorEastAsia"/>
              </w:rPr>
              <w:t>Filter [] singleton = { new</w:t>
            </w:r>
            <w:r>
              <w:t xml:space="preserve"> </w:t>
            </w:r>
            <w:r>
              <w:rPr>
                <w:rStyle w:val="HTMLCode"/>
                <w:rFonts w:eastAsiaTheme="minorEastAsia"/>
              </w:rPr>
              <w:t>CORSFilter()};</w:t>
            </w:r>
          </w:p>
          <w:p w:rsidR="00973B18" w:rsidRDefault="00973B18" w:rsidP="00973B18">
            <w:r>
              <w:rPr>
                <w:rStyle w:val="HTMLCode"/>
                <w:rFonts w:eastAsiaTheme="minorEastAsia"/>
                <w:color w:val="084683"/>
              </w:rPr>
              <w:t>        </w:t>
            </w:r>
            <w:r>
              <w:rPr>
                <w:rStyle w:val="HTMLCode"/>
                <w:rFonts w:eastAsiaTheme="minorEastAsia"/>
              </w:rPr>
              <w:t>return</w:t>
            </w:r>
            <w:r>
              <w:t xml:space="preserve"> </w:t>
            </w:r>
            <w:r>
              <w:rPr>
                <w:rStyle w:val="HTMLCode"/>
                <w:rFonts w:eastAsiaTheme="minorEastAsia"/>
              </w:rPr>
              <w:t>singleton;</w:t>
            </w:r>
          </w:p>
          <w:p w:rsidR="00973B18" w:rsidRDefault="00973B18" w:rsidP="00973B18">
            <w:r>
              <w:rPr>
                <w:rStyle w:val="HTMLCode"/>
                <w:rFonts w:eastAsiaTheme="minorEastAsia"/>
                <w:color w:val="084683"/>
              </w:rPr>
              <w:t>    </w:t>
            </w:r>
            <w:r>
              <w:rPr>
                <w:rStyle w:val="HTMLCode"/>
                <w:rFonts w:eastAsiaTheme="minorEastAsia"/>
              </w:rPr>
              <w:t>}</w:t>
            </w:r>
          </w:p>
          <w:p w:rsidR="00973B18" w:rsidRDefault="00973B18" w:rsidP="00973B18">
            <w:r>
              <w:rPr>
                <w:rStyle w:val="HTMLCode"/>
                <w:rFonts w:eastAsiaTheme="minorEastAsia"/>
                <w:color w:val="084683"/>
              </w:rPr>
              <w:t> </w:t>
            </w:r>
            <w:r>
              <w:t> </w:t>
            </w:r>
          </w:p>
          <w:p w:rsidR="00973B18" w:rsidRDefault="00973B18" w:rsidP="00973B18">
            <w:pPr>
              <w:rPr>
                <w:sz w:val="24"/>
                <w:szCs w:val="24"/>
              </w:rPr>
            </w:pPr>
            <w:r>
              <w:rPr>
                <w:rStyle w:val="HTMLCode"/>
                <w:rFonts w:eastAsiaTheme="minorEastAsia"/>
              </w:rPr>
              <w:t>}</w:t>
            </w:r>
          </w:p>
        </w:tc>
      </w:tr>
    </w:tbl>
    <w:p w:rsidR="00973B18" w:rsidRDefault="00973B18" w:rsidP="00973B18">
      <w:pPr>
        <w:pStyle w:val="NormalWeb"/>
        <w:shd w:val="clear" w:color="auto" w:fill="FFFFFF"/>
        <w:spacing w:before="0" w:beforeAutospacing="0" w:after="360" w:afterAutospacing="0"/>
        <w:textAlignment w:val="baseline"/>
        <w:rPr>
          <w:ins w:id="232" w:author="Unknown"/>
          <w:rFonts w:ascii="inherit" w:hAnsi="inherit" w:cs="Arial"/>
          <w:color w:val="404040"/>
          <w:sz w:val="25"/>
          <w:szCs w:val="25"/>
        </w:rPr>
      </w:pPr>
      <w:ins w:id="233" w:author="Unknown">
        <w:r>
          <w:rPr>
            <w:rFonts w:ascii="inherit" w:hAnsi="inherit" w:cs="Arial"/>
            <w:color w:val="404040"/>
            <w:sz w:val="25"/>
            <w:szCs w:val="25"/>
          </w:rPr>
          <w:lastRenderedPageBreak/>
          <w:t>That’s it. With these two additional steps, clients will be able to communicate with your REST API without worrying about Cross domain issues.</w:t>
        </w:r>
      </w:ins>
    </w:p>
    <w:p w:rsidR="00973B18" w:rsidRDefault="00973B18" w:rsidP="00973B18">
      <w:pPr>
        <w:pStyle w:val="Heading4"/>
        <w:shd w:val="clear" w:color="auto" w:fill="FFFFFF"/>
        <w:spacing w:before="0"/>
        <w:textAlignment w:val="baseline"/>
        <w:rPr>
          <w:ins w:id="234" w:author="Unknown"/>
          <w:rFonts w:ascii="inherit" w:hAnsi="inherit" w:cs="Arial"/>
          <w:color w:val="404040"/>
          <w:sz w:val="30"/>
          <w:szCs w:val="30"/>
        </w:rPr>
      </w:pPr>
      <w:ins w:id="235" w:author="Unknown">
        <w:r>
          <w:rPr>
            <w:rFonts w:ascii="inherit" w:hAnsi="inherit" w:cs="Arial"/>
            <w:i w:val="0"/>
            <w:iCs w:val="0"/>
            <w:color w:val="404040"/>
            <w:sz w:val="30"/>
            <w:szCs w:val="30"/>
            <w:u w:val="single"/>
          </w:rPr>
          <w:t>Download Source Code</w:t>
        </w:r>
      </w:ins>
    </w:p>
    <w:p w:rsidR="00973B18" w:rsidRDefault="00510313" w:rsidP="00973B18">
      <w:pPr>
        <w:shd w:val="clear" w:color="auto" w:fill="FFFFFF"/>
        <w:textAlignment w:val="baseline"/>
        <w:rPr>
          <w:ins w:id="236" w:author="Unknown"/>
          <w:rFonts w:ascii="inherit" w:hAnsi="inherit" w:cs="Arial"/>
          <w:color w:val="404040"/>
          <w:sz w:val="25"/>
          <w:szCs w:val="25"/>
        </w:rPr>
      </w:pPr>
      <w:ins w:id="237"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"http://websystique.com/?smd_process_download=1&amp;download_id=1689" \o "SpringMVC4CRUDRestService" </w:instrText>
        </w:r>
        <w:r>
          <w:rPr>
            <w:rFonts w:ascii="inherit" w:hAnsi="inherit" w:cs="Arial"/>
            <w:color w:val="404040"/>
            <w:sz w:val="25"/>
            <w:szCs w:val="25"/>
          </w:rPr>
          <w:fldChar w:fldCharType="separate"/>
        </w:r>
        <w:r w:rsidR="00973B18">
          <w:rPr>
            <w:rStyle w:val="Hyperlink"/>
            <w:rFonts w:ascii="Arial" w:hAnsi="Arial" w:cs="Arial"/>
            <w:b/>
            <w:bCs/>
            <w:color w:val="515F6A"/>
            <w:sz w:val="20"/>
            <w:szCs w:val="20"/>
            <w:bdr w:val="single" w:sz="6" w:space="7" w:color="A2AFB8" w:frame="1"/>
          </w:rPr>
          <w:t>Download Now!</w:t>
        </w:r>
        <w:r>
          <w:rPr>
            <w:rFonts w:ascii="inherit" w:hAnsi="inherit" w:cs="Arial"/>
            <w:color w:val="404040"/>
            <w:sz w:val="25"/>
            <w:szCs w:val="25"/>
          </w:rPr>
          <w:fldChar w:fldCharType="end"/>
        </w:r>
      </w:ins>
    </w:p>
    <w:p w:rsidR="00973B18" w:rsidRDefault="00973B18" w:rsidP="00973B18">
      <w:pPr>
        <w:shd w:val="clear" w:color="auto" w:fill="FFFFFF"/>
        <w:textAlignment w:val="baseline"/>
        <w:rPr>
          <w:ins w:id="238" w:author="Unknown"/>
          <w:rFonts w:ascii="Arial" w:hAnsi="Arial" w:cs="Arial"/>
          <w:color w:val="404040"/>
          <w:sz w:val="25"/>
          <w:szCs w:val="25"/>
        </w:rPr>
      </w:pPr>
      <w:ins w:id="239" w:author="Unknown">
        <w:r>
          <w:rPr>
            <w:rFonts w:ascii="Arial" w:hAnsi="Arial" w:cs="Arial"/>
            <w:color w:val="404040"/>
            <w:sz w:val="25"/>
            <w:szCs w:val="25"/>
          </w:rPr>
          <w:br/>
        </w:r>
        <w:r>
          <w:rPr>
            <w:rFonts w:ascii="Arial" w:hAnsi="Arial" w:cs="Arial"/>
            <w:color w:val="404040"/>
            <w:sz w:val="25"/>
            <w:szCs w:val="25"/>
          </w:rPr>
          <w:br/>
          <w:t>With CORS support:</w:t>
        </w:r>
      </w:ins>
    </w:p>
    <w:p w:rsidR="00973B18" w:rsidRDefault="00510313" w:rsidP="00973B18">
      <w:pPr>
        <w:shd w:val="clear" w:color="auto" w:fill="FFFFFF"/>
        <w:textAlignment w:val="baseline"/>
        <w:rPr>
          <w:ins w:id="240" w:author="Unknown"/>
          <w:rFonts w:ascii="inherit" w:hAnsi="inherit" w:cs="Arial"/>
          <w:color w:val="404040"/>
          <w:sz w:val="25"/>
          <w:szCs w:val="25"/>
        </w:rPr>
      </w:pPr>
      <w:ins w:id="241" w:author="Unknown">
        <w:r>
          <w:rPr>
            <w:rFonts w:ascii="inherit" w:hAnsi="inherit" w:cs="Arial"/>
            <w:color w:val="404040"/>
            <w:sz w:val="25"/>
            <w:szCs w:val="25"/>
          </w:rPr>
          <w:fldChar w:fldCharType="begin"/>
        </w:r>
        <w:r w:rsidR="00973B18">
          <w:rPr>
            <w:rFonts w:ascii="inherit" w:hAnsi="inherit" w:cs="Arial"/>
            <w:color w:val="404040"/>
            <w:sz w:val="25"/>
            <w:szCs w:val="25"/>
          </w:rPr>
          <w:instrText xml:space="preserve"> HYPERLINK "http://websystique.com/?smd_process_download=1&amp;download_id=1890" \o "Spring4MVCCRUDRestServiceWithCORS" </w:instrText>
        </w:r>
        <w:r>
          <w:rPr>
            <w:rFonts w:ascii="inherit" w:hAnsi="inherit" w:cs="Arial"/>
            <w:color w:val="404040"/>
            <w:sz w:val="25"/>
            <w:szCs w:val="25"/>
          </w:rPr>
          <w:fldChar w:fldCharType="separate"/>
        </w:r>
        <w:r w:rsidR="00973B18">
          <w:rPr>
            <w:rStyle w:val="Hyperlink"/>
            <w:rFonts w:ascii="Arial" w:hAnsi="Arial" w:cs="Arial"/>
            <w:b/>
            <w:bCs/>
            <w:color w:val="515F6A"/>
            <w:sz w:val="20"/>
            <w:szCs w:val="20"/>
            <w:bdr w:val="single" w:sz="6" w:space="7" w:color="A2AFB8" w:frame="1"/>
          </w:rPr>
          <w:t>Download Now!</w:t>
        </w:r>
        <w:r>
          <w:rPr>
            <w:rFonts w:ascii="inherit" w:hAnsi="inherit" w:cs="Arial"/>
            <w:color w:val="404040"/>
            <w:sz w:val="25"/>
            <w:szCs w:val="25"/>
          </w:rPr>
          <w:fldChar w:fldCharType="end"/>
        </w:r>
      </w:ins>
    </w:p>
    <w:p w:rsidR="005F4BBD" w:rsidRDefault="005F4BBD" w:rsidP="00603EE1"/>
    <w:p w:rsidR="005F4BBD" w:rsidRDefault="005F4BBD" w:rsidP="00603EE1"/>
    <w:p w:rsidR="005F4BBD" w:rsidRDefault="00355C8B" w:rsidP="00BE5937">
      <w:pPr>
        <w:pStyle w:val="Heading1"/>
        <w:rPr>
          <w:rFonts w:ascii="Arial" w:hAnsi="Arial" w:cs="Arial"/>
          <w:shd w:val="clear" w:color="auto" w:fill="FFFFFF"/>
        </w:rPr>
      </w:pPr>
      <w:r>
        <w:rPr>
          <w:rFonts w:ascii="Arial" w:hAnsi="Arial" w:cs="Arial"/>
          <w:shd w:val="clear" w:color="auto" w:fill="FFFFFF"/>
        </w:rPr>
        <w:t>C</w:t>
      </w:r>
      <w:r w:rsidR="00BE5937" w:rsidRPr="00BE5937">
        <w:rPr>
          <w:rFonts w:ascii="Arial" w:hAnsi="Arial" w:cs="Arial"/>
          <w:shd w:val="clear" w:color="auto" w:fill="FFFFFF"/>
        </w:rPr>
        <w:t>ontent negotiation in a Spring MVC </w:t>
      </w:r>
    </w:p>
    <w:p w:rsidR="00224467" w:rsidRPr="00224467" w:rsidRDefault="00224467" w:rsidP="00224467">
      <w:pPr>
        <w:shd w:val="clear" w:color="auto" w:fill="FFFFFF"/>
        <w:spacing w:after="167" w:line="402" w:lineRule="atLeast"/>
        <w:rPr>
          <w:rFonts w:ascii="raleway" w:eastAsia="Times New Roman" w:hAnsi="raleway" w:cs="Times New Roman"/>
          <w:color w:val="535353"/>
          <w:sz w:val="30"/>
          <w:szCs w:val="30"/>
        </w:rPr>
      </w:pPr>
      <w:proofErr w:type="gramStart"/>
      <w:r w:rsidRPr="00224467">
        <w:rPr>
          <w:rFonts w:ascii="raleway" w:eastAsia="Times New Roman" w:hAnsi="raleway" w:cs="Times New Roman"/>
          <w:color w:val="535353"/>
          <w:sz w:val="30"/>
          <w:szCs w:val="30"/>
        </w:rPr>
        <w:t>there</w:t>
      </w:r>
      <w:proofErr w:type="gramEnd"/>
      <w:r w:rsidRPr="00224467">
        <w:rPr>
          <w:rFonts w:ascii="raleway" w:eastAsia="Times New Roman" w:hAnsi="raleway" w:cs="Times New Roman"/>
          <w:color w:val="535353"/>
          <w:sz w:val="30"/>
          <w:szCs w:val="30"/>
        </w:rPr>
        <w:t xml:space="preserve"> are three options to determine the media type of a request:</w:t>
      </w:r>
    </w:p>
    <w:p w:rsidR="00224467" w:rsidRPr="00224467" w:rsidRDefault="00224467" w:rsidP="00224467">
      <w:pPr>
        <w:numPr>
          <w:ilvl w:val="0"/>
          <w:numId w:val="21"/>
        </w:numPr>
        <w:shd w:val="clear" w:color="auto" w:fill="FFFFFF"/>
        <w:spacing w:before="100" w:beforeAutospacing="1" w:after="100" w:afterAutospacing="1" w:line="240" w:lineRule="auto"/>
        <w:rPr>
          <w:rFonts w:ascii="raleway" w:eastAsia="Times New Roman" w:hAnsi="raleway" w:cs="Times New Roman"/>
          <w:color w:val="333333"/>
          <w:sz w:val="30"/>
          <w:szCs w:val="30"/>
        </w:rPr>
      </w:pPr>
      <w:r w:rsidRPr="00224467">
        <w:rPr>
          <w:rFonts w:ascii="raleway" w:eastAsia="Times New Roman" w:hAnsi="raleway" w:cs="Times New Roman"/>
          <w:color w:val="333333"/>
          <w:sz w:val="30"/>
          <w:szCs w:val="30"/>
        </w:rPr>
        <w:t>Using URL suffixes (extensions) in the request (eg </w:t>
      </w:r>
      <w:r w:rsidRPr="00224467">
        <w:rPr>
          <w:rFonts w:ascii="raleway" w:eastAsia="Times New Roman" w:hAnsi="raleway" w:cs="Times New Roman"/>
          <w:i/>
          <w:iCs/>
          <w:color w:val="333333"/>
          <w:sz w:val="30"/>
        </w:rPr>
        <w:t>.xml/.json</w:t>
      </w:r>
      <w:r w:rsidRPr="00224467">
        <w:rPr>
          <w:rFonts w:ascii="raleway" w:eastAsia="Times New Roman" w:hAnsi="raleway" w:cs="Times New Roman"/>
          <w:color w:val="333333"/>
          <w:sz w:val="30"/>
          <w:szCs w:val="30"/>
        </w:rPr>
        <w:t>)</w:t>
      </w:r>
    </w:p>
    <w:p w:rsidR="00224467" w:rsidRPr="00224467" w:rsidRDefault="00224467" w:rsidP="00224467">
      <w:pPr>
        <w:numPr>
          <w:ilvl w:val="0"/>
          <w:numId w:val="21"/>
        </w:numPr>
        <w:shd w:val="clear" w:color="auto" w:fill="FFFFFF"/>
        <w:spacing w:before="100" w:beforeAutospacing="1" w:after="100" w:afterAutospacing="1" w:line="240" w:lineRule="auto"/>
        <w:rPr>
          <w:rFonts w:ascii="raleway" w:eastAsia="Times New Roman" w:hAnsi="raleway" w:cs="Times New Roman"/>
          <w:color w:val="333333"/>
          <w:sz w:val="30"/>
          <w:szCs w:val="30"/>
        </w:rPr>
      </w:pPr>
      <w:r w:rsidRPr="00224467">
        <w:rPr>
          <w:rFonts w:ascii="raleway" w:eastAsia="Times New Roman" w:hAnsi="raleway" w:cs="Times New Roman"/>
          <w:color w:val="333333"/>
          <w:sz w:val="30"/>
          <w:szCs w:val="30"/>
        </w:rPr>
        <w:t>Using URL parameter in the request (eg </w:t>
      </w:r>
      <w:r w:rsidRPr="00224467">
        <w:rPr>
          <w:rFonts w:ascii="raleway" w:eastAsia="Times New Roman" w:hAnsi="raleway" w:cs="Times New Roman"/>
          <w:i/>
          <w:iCs/>
          <w:color w:val="333333"/>
          <w:sz w:val="30"/>
        </w:rPr>
        <w:t>?format=json</w:t>
      </w:r>
      <w:r w:rsidRPr="00224467">
        <w:rPr>
          <w:rFonts w:ascii="raleway" w:eastAsia="Times New Roman" w:hAnsi="raleway" w:cs="Times New Roman"/>
          <w:color w:val="333333"/>
          <w:sz w:val="30"/>
          <w:szCs w:val="30"/>
        </w:rPr>
        <w:t>)</w:t>
      </w:r>
    </w:p>
    <w:p w:rsidR="00224467" w:rsidRPr="00224467" w:rsidRDefault="00224467" w:rsidP="00224467">
      <w:pPr>
        <w:numPr>
          <w:ilvl w:val="0"/>
          <w:numId w:val="21"/>
        </w:numPr>
        <w:shd w:val="clear" w:color="auto" w:fill="FFFFFF"/>
        <w:spacing w:before="100" w:beforeAutospacing="1" w:after="100" w:afterAutospacing="1" w:line="240" w:lineRule="auto"/>
        <w:rPr>
          <w:rFonts w:ascii="raleway" w:eastAsia="Times New Roman" w:hAnsi="raleway" w:cs="Times New Roman"/>
          <w:color w:val="333333"/>
          <w:sz w:val="30"/>
          <w:szCs w:val="30"/>
        </w:rPr>
      </w:pPr>
      <w:r w:rsidRPr="00224467">
        <w:rPr>
          <w:rFonts w:ascii="raleway" w:eastAsia="Times New Roman" w:hAnsi="raleway" w:cs="Times New Roman"/>
          <w:color w:val="333333"/>
          <w:sz w:val="30"/>
          <w:szCs w:val="30"/>
        </w:rPr>
        <w:t>Using </w:t>
      </w:r>
      <w:r w:rsidRPr="00224467">
        <w:rPr>
          <w:rFonts w:ascii="raleway" w:eastAsia="Times New Roman" w:hAnsi="raleway" w:cs="Times New Roman"/>
          <w:i/>
          <w:iCs/>
          <w:color w:val="333333"/>
          <w:sz w:val="30"/>
        </w:rPr>
        <w:t>Accept</w:t>
      </w:r>
      <w:r w:rsidRPr="00224467">
        <w:rPr>
          <w:rFonts w:ascii="raleway" w:eastAsia="Times New Roman" w:hAnsi="raleway" w:cs="Times New Roman"/>
          <w:color w:val="333333"/>
          <w:sz w:val="30"/>
          <w:szCs w:val="30"/>
        </w:rPr>
        <w:t> header in the request</w:t>
      </w:r>
    </w:p>
    <w:p w:rsidR="00224467" w:rsidRPr="00224467" w:rsidRDefault="00224467" w:rsidP="00224467">
      <w:pPr>
        <w:shd w:val="clear" w:color="auto" w:fill="FFFFFF"/>
        <w:spacing w:after="167" w:line="402" w:lineRule="atLeast"/>
        <w:rPr>
          <w:rFonts w:ascii="raleway" w:eastAsia="Times New Roman" w:hAnsi="raleway" w:cs="Times New Roman"/>
          <w:color w:val="535353"/>
          <w:sz w:val="30"/>
          <w:szCs w:val="30"/>
        </w:rPr>
      </w:pPr>
      <w:r w:rsidRPr="00224467">
        <w:rPr>
          <w:rFonts w:ascii="raleway" w:eastAsia="Times New Roman" w:hAnsi="raleway" w:cs="Times New Roman"/>
          <w:color w:val="535353"/>
          <w:sz w:val="30"/>
          <w:szCs w:val="30"/>
        </w:rPr>
        <w:t xml:space="preserve">By default, this is the order in which the </w:t>
      </w:r>
      <w:proofErr w:type="gramStart"/>
      <w:r w:rsidRPr="00224467">
        <w:rPr>
          <w:rFonts w:ascii="raleway" w:eastAsia="Times New Roman" w:hAnsi="raleway" w:cs="Times New Roman"/>
          <w:color w:val="535353"/>
          <w:sz w:val="30"/>
          <w:szCs w:val="30"/>
        </w:rPr>
        <w:t>Spring</w:t>
      </w:r>
      <w:proofErr w:type="gramEnd"/>
      <w:r w:rsidRPr="00224467">
        <w:rPr>
          <w:rFonts w:ascii="raleway" w:eastAsia="Times New Roman" w:hAnsi="raleway" w:cs="Times New Roman"/>
          <w:color w:val="535353"/>
          <w:sz w:val="30"/>
          <w:szCs w:val="30"/>
        </w:rPr>
        <w:t xml:space="preserve"> content negotiation manager will try to use these three strategies. And if none of these are enabled, we can specify a fallback to a default content type.</w:t>
      </w:r>
    </w:p>
    <w:p w:rsidR="00C154CE" w:rsidRDefault="006E576B" w:rsidP="00C154CE">
      <w:pPr>
        <w:rPr>
          <w:rFonts w:ascii="raleway" w:hAnsi="raleway"/>
          <w:color w:val="535353"/>
          <w:sz w:val="27"/>
          <w:szCs w:val="27"/>
          <w:shd w:val="clear" w:color="auto" w:fill="FFFFFF"/>
        </w:rPr>
      </w:pPr>
      <w:r>
        <w:rPr>
          <w:rFonts w:ascii="raleway" w:hAnsi="raleway"/>
          <w:color w:val="535353"/>
          <w:sz w:val="27"/>
          <w:szCs w:val="27"/>
          <w:shd w:val="clear" w:color="auto" w:fill="FFFFFF"/>
        </w:rPr>
        <w:t>SON and XML representations, so for this article we’ll use Jackson for JSON:</w:t>
      </w:r>
    </w:p>
    <w:p w:rsidR="006E576B" w:rsidRDefault="006E576B" w:rsidP="00C154CE">
      <w:r>
        <w:rPr>
          <w:noProof/>
        </w:rPr>
        <w:lastRenderedPageBreak/>
        <w:drawing>
          <wp:inline distT="0" distB="0" distL="0" distR="0">
            <wp:extent cx="5731510" cy="2799831"/>
            <wp:effectExtent l="19050" t="0" r="2540" b="0"/>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srcRect/>
                    <a:stretch>
                      <a:fillRect/>
                    </a:stretch>
                  </pic:blipFill>
                  <pic:spPr bwMode="auto">
                    <a:xfrm>
                      <a:off x="0" y="0"/>
                      <a:ext cx="5731510" cy="2799831"/>
                    </a:xfrm>
                    <a:prstGeom prst="rect">
                      <a:avLst/>
                    </a:prstGeom>
                    <a:noFill/>
                    <a:ln w="9525">
                      <a:noFill/>
                      <a:miter lim="800000"/>
                      <a:headEnd/>
                      <a:tailEnd/>
                    </a:ln>
                  </pic:spPr>
                </pic:pic>
              </a:graphicData>
            </a:graphic>
          </wp:inline>
        </w:drawing>
      </w:r>
    </w:p>
    <w:p w:rsidR="00D11B05" w:rsidRDefault="00D11B05" w:rsidP="00C154CE">
      <w:r>
        <w:rPr>
          <w:noProof/>
        </w:rPr>
        <w:drawing>
          <wp:inline distT="0" distB="0" distL="0" distR="0">
            <wp:extent cx="5731510" cy="4659490"/>
            <wp:effectExtent l="19050" t="0" r="2540" b="0"/>
            <wp:docPr id="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srcRect/>
                    <a:stretch>
                      <a:fillRect/>
                    </a:stretch>
                  </pic:blipFill>
                  <pic:spPr bwMode="auto">
                    <a:xfrm>
                      <a:off x="0" y="0"/>
                      <a:ext cx="5731510" cy="4659490"/>
                    </a:xfrm>
                    <a:prstGeom prst="rect">
                      <a:avLst/>
                    </a:prstGeom>
                    <a:noFill/>
                    <a:ln w="9525">
                      <a:noFill/>
                      <a:miter lim="800000"/>
                      <a:headEnd/>
                      <a:tailEnd/>
                    </a:ln>
                  </pic:spPr>
                </pic:pic>
              </a:graphicData>
            </a:graphic>
          </wp:inline>
        </w:drawing>
      </w:r>
    </w:p>
    <w:p w:rsidR="001C0080" w:rsidRDefault="001C0080" w:rsidP="00C154CE">
      <w:r>
        <w:rPr>
          <w:noProof/>
        </w:rPr>
        <w:lastRenderedPageBreak/>
        <w:drawing>
          <wp:inline distT="0" distB="0" distL="0" distR="0">
            <wp:extent cx="5731510" cy="3702593"/>
            <wp:effectExtent l="19050" t="0" r="2540" b="0"/>
            <wp:docPr id="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srcRect/>
                    <a:stretch>
                      <a:fillRect/>
                    </a:stretch>
                  </pic:blipFill>
                  <pic:spPr bwMode="auto">
                    <a:xfrm>
                      <a:off x="0" y="0"/>
                      <a:ext cx="5731510" cy="3702593"/>
                    </a:xfrm>
                    <a:prstGeom prst="rect">
                      <a:avLst/>
                    </a:prstGeom>
                    <a:noFill/>
                    <a:ln w="9525">
                      <a:noFill/>
                      <a:miter lim="800000"/>
                      <a:headEnd/>
                      <a:tailEnd/>
                    </a:ln>
                  </pic:spPr>
                </pic:pic>
              </a:graphicData>
            </a:graphic>
          </wp:inline>
        </w:drawing>
      </w:r>
    </w:p>
    <w:p w:rsidR="00546FC3" w:rsidRDefault="00546FC3" w:rsidP="00C154CE">
      <w:r>
        <w:rPr>
          <w:noProof/>
        </w:rPr>
        <w:drawing>
          <wp:inline distT="0" distB="0" distL="0" distR="0">
            <wp:extent cx="5731510" cy="4491779"/>
            <wp:effectExtent l="19050" t="0" r="2540" b="0"/>
            <wp:docPr id="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srcRect/>
                    <a:stretch>
                      <a:fillRect/>
                    </a:stretch>
                  </pic:blipFill>
                  <pic:spPr bwMode="auto">
                    <a:xfrm>
                      <a:off x="0" y="0"/>
                      <a:ext cx="5731510" cy="4491779"/>
                    </a:xfrm>
                    <a:prstGeom prst="rect">
                      <a:avLst/>
                    </a:prstGeom>
                    <a:noFill/>
                    <a:ln w="9525">
                      <a:noFill/>
                      <a:miter lim="800000"/>
                      <a:headEnd/>
                      <a:tailEnd/>
                    </a:ln>
                  </pic:spPr>
                </pic:pic>
              </a:graphicData>
            </a:graphic>
          </wp:inline>
        </w:drawing>
      </w:r>
    </w:p>
    <w:p w:rsidR="00AE2645" w:rsidRDefault="00AE2645" w:rsidP="00C154CE">
      <w:r>
        <w:rPr>
          <w:noProof/>
        </w:rPr>
        <w:lastRenderedPageBreak/>
        <w:drawing>
          <wp:inline distT="0" distB="0" distL="0" distR="0">
            <wp:extent cx="5731510" cy="1309821"/>
            <wp:effectExtent l="19050" t="0" r="2540" b="0"/>
            <wp:docPr id="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srcRect/>
                    <a:stretch>
                      <a:fillRect/>
                    </a:stretch>
                  </pic:blipFill>
                  <pic:spPr bwMode="auto">
                    <a:xfrm>
                      <a:off x="0" y="0"/>
                      <a:ext cx="5731510" cy="1309821"/>
                    </a:xfrm>
                    <a:prstGeom prst="rect">
                      <a:avLst/>
                    </a:prstGeom>
                    <a:noFill/>
                    <a:ln w="9525">
                      <a:noFill/>
                      <a:miter lim="800000"/>
                      <a:headEnd/>
                      <a:tailEnd/>
                    </a:ln>
                  </pic:spPr>
                </pic:pic>
              </a:graphicData>
            </a:graphic>
          </wp:inline>
        </w:drawing>
      </w:r>
    </w:p>
    <w:p w:rsidR="00DF3E1E" w:rsidRDefault="00DF3E1E" w:rsidP="00C154CE">
      <w:r>
        <w:rPr>
          <w:noProof/>
        </w:rPr>
        <w:drawing>
          <wp:inline distT="0" distB="0" distL="0" distR="0">
            <wp:extent cx="5731510" cy="3802934"/>
            <wp:effectExtent l="19050" t="0" r="2540" b="0"/>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srcRect/>
                    <a:stretch>
                      <a:fillRect/>
                    </a:stretch>
                  </pic:blipFill>
                  <pic:spPr bwMode="auto">
                    <a:xfrm>
                      <a:off x="0" y="0"/>
                      <a:ext cx="5731510" cy="3802934"/>
                    </a:xfrm>
                    <a:prstGeom prst="rect">
                      <a:avLst/>
                    </a:prstGeom>
                    <a:noFill/>
                    <a:ln w="9525">
                      <a:noFill/>
                      <a:miter lim="800000"/>
                      <a:headEnd/>
                      <a:tailEnd/>
                    </a:ln>
                  </pic:spPr>
                </pic:pic>
              </a:graphicData>
            </a:graphic>
          </wp:inline>
        </w:drawing>
      </w:r>
    </w:p>
    <w:p w:rsidR="00926ED0" w:rsidRPr="00B86850" w:rsidRDefault="00926ED0" w:rsidP="00926ED0">
      <w:pPr>
        <w:pStyle w:val="NormalWeb"/>
        <w:shd w:val="clear" w:color="auto" w:fill="FFFFFF"/>
        <w:spacing w:before="0" w:beforeAutospacing="0" w:after="150" w:afterAutospacing="0" w:line="360" w:lineRule="atLeast"/>
        <w:rPr>
          <w:rFonts w:ascii="Arial" w:hAnsi="Arial" w:cs="Arial"/>
          <w:color w:val="535353"/>
          <w:szCs w:val="27"/>
        </w:rPr>
      </w:pPr>
      <w:r w:rsidRPr="00B86850">
        <w:rPr>
          <w:rFonts w:ascii="Arial" w:hAnsi="Arial" w:cs="Arial"/>
          <w:color w:val="535353"/>
          <w:szCs w:val="27"/>
        </w:rPr>
        <w:t>We’re then turning off the Java Activation Framework; JAF can be used as a fallback mechanism to select the output format if the incoming request is not matching any of the strategies we configured. We’re disabling it because we’re going to configure JSON as the default content type.</w:t>
      </w:r>
    </w:p>
    <w:p w:rsidR="00926ED0" w:rsidRDefault="00926ED0" w:rsidP="00926ED0">
      <w:pPr>
        <w:pStyle w:val="NormalWeb"/>
        <w:shd w:val="clear" w:color="auto" w:fill="FFFFFF"/>
        <w:spacing w:before="0" w:beforeAutospacing="0" w:after="150" w:afterAutospacing="0" w:line="360" w:lineRule="atLeast"/>
        <w:rPr>
          <w:rFonts w:ascii="Arial" w:hAnsi="Arial" w:cs="Arial"/>
          <w:color w:val="535353"/>
          <w:szCs w:val="27"/>
        </w:rPr>
      </w:pPr>
      <w:r w:rsidRPr="00B86850">
        <w:rPr>
          <w:rFonts w:ascii="Arial" w:hAnsi="Arial" w:cs="Arial"/>
          <w:color w:val="535353"/>
          <w:szCs w:val="27"/>
        </w:rPr>
        <w:t>And finally – we are setting up JSON to be the default. That means if none of the two strategies are matched, all incoming request will be mapped to a controller method that serves JSON.</w:t>
      </w:r>
    </w:p>
    <w:p w:rsidR="00A60F4B" w:rsidRDefault="00A60F4B"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rPr>
        <w:lastRenderedPageBreak/>
        <w:drawing>
          <wp:inline distT="0" distB="0" distL="0" distR="0">
            <wp:extent cx="5731510" cy="2529364"/>
            <wp:effectExtent l="19050" t="0" r="2540" b="0"/>
            <wp:docPr id="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srcRect/>
                    <a:stretch>
                      <a:fillRect/>
                    </a:stretch>
                  </pic:blipFill>
                  <pic:spPr bwMode="auto">
                    <a:xfrm>
                      <a:off x="0" y="0"/>
                      <a:ext cx="5731510" cy="2529364"/>
                    </a:xfrm>
                    <a:prstGeom prst="rect">
                      <a:avLst/>
                    </a:prstGeom>
                    <a:noFill/>
                    <a:ln w="9525">
                      <a:noFill/>
                      <a:miter lim="800000"/>
                      <a:headEnd/>
                      <a:tailEnd/>
                    </a:ln>
                  </pic:spPr>
                </pic:pic>
              </a:graphicData>
            </a:graphic>
          </wp:inline>
        </w:drawing>
      </w:r>
    </w:p>
    <w:p w:rsidR="00E10918" w:rsidRDefault="00E10918"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rPr>
        <w:drawing>
          <wp:inline distT="0" distB="0" distL="0" distR="0">
            <wp:extent cx="5731510" cy="3424831"/>
            <wp:effectExtent l="19050" t="0" r="2540" b="0"/>
            <wp:docPr id="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srcRect/>
                    <a:stretch>
                      <a:fillRect/>
                    </a:stretch>
                  </pic:blipFill>
                  <pic:spPr bwMode="auto">
                    <a:xfrm>
                      <a:off x="0" y="0"/>
                      <a:ext cx="5731510" cy="3424831"/>
                    </a:xfrm>
                    <a:prstGeom prst="rect">
                      <a:avLst/>
                    </a:prstGeom>
                    <a:noFill/>
                    <a:ln w="9525">
                      <a:noFill/>
                      <a:miter lim="800000"/>
                      <a:headEnd/>
                      <a:tailEnd/>
                    </a:ln>
                  </pic:spPr>
                </pic:pic>
              </a:graphicData>
            </a:graphic>
          </wp:inline>
        </w:drawing>
      </w:r>
    </w:p>
    <w:p w:rsidR="00F50145" w:rsidRDefault="00F50145"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rPr>
        <w:drawing>
          <wp:inline distT="0" distB="0" distL="0" distR="0">
            <wp:extent cx="5731510" cy="2689272"/>
            <wp:effectExtent l="19050" t="0" r="2540" b="0"/>
            <wp:docPr id="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a:srcRect/>
                    <a:stretch>
                      <a:fillRect/>
                    </a:stretch>
                  </pic:blipFill>
                  <pic:spPr bwMode="auto">
                    <a:xfrm>
                      <a:off x="0" y="0"/>
                      <a:ext cx="5731510" cy="2689272"/>
                    </a:xfrm>
                    <a:prstGeom prst="rect">
                      <a:avLst/>
                    </a:prstGeom>
                    <a:noFill/>
                    <a:ln w="9525">
                      <a:noFill/>
                      <a:miter lim="800000"/>
                      <a:headEnd/>
                      <a:tailEnd/>
                    </a:ln>
                  </pic:spPr>
                </pic:pic>
              </a:graphicData>
            </a:graphic>
          </wp:inline>
        </w:drawing>
      </w:r>
    </w:p>
    <w:p w:rsidR="00C93061" w:rsidRDefault="00C93061"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rPr>
        <w:lastRenderedPageBreak/>
        <w:drawing>
          <wp:inline distT="0" distB="0" distL="0" distR="0">
            <wp:extent cx="5731510" cy="3334891"/>
            <wp:effectExtent l="19050" t="0" r="2540" b="0"/>
            <wp:docPr id="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a:srcRect/>
                    <a:stretch>
                      <a:fillRect/>
                    </a:stretch>
                  </pic:blipFill>
                  <pic:spPr bwMode="auto">
                    <a:xfrm>
                      <a:off x="0" y="0"/>
                      <a:ext cx="5731510" cy="3334891"/>
                    </a:xfrm>
                    <a:prstGeom prst="rect">
                      <a:avLst/>
                    </a:prstGeom>
                    <a:noFill/>
                    <a:ln w="9525">
                      <a:noFill/>
                      <a:miter lim="800000"/>
                      <a:headEnd/>
                      <a:tailEnd/>
                    </a:ln>
                  </pic:spPr>
                </pic:pic>
              </a:graphicData>
            </a:graphic>
          </wp:inline>
        </w:drawing>
      </w:r>
    </w:p>
    <w:p w:rsidR="008C5EB4" w:rsidRDefault="008C5EB4"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rPr>
        <w:drawing>
          <wp:inline distT="0" distB="0" distL="0" distR="0">
            <wp:extent cx="5731510" cy="3622449"/>
            <wp:effectExtent l="19050" t="0" r="2540" b="0"/>
            <wp:docPr id="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a:srcRect/>
                    <a:stretch>
                      <a:fillRect/>
                    </a:stretch>
                  </pic:blipFill>
                  <pic:spPr bwMode="auto">
                    <a:xfrm>
                      <a:off x="0" y="0"/>
                      <a:ext cx="5731510" cy="3622449"/>
                    </a:xfrm>
                    <a:prstGeom prst="rect">
                      <a:avLst/>
                    </a:prstGeom>
                    <a:noFill/>
                    <a:ln w="9525">
                      <a:noFill/>
                      <a:miter lim="800000"/>
                      <a:headEnd/>
                      <a:tailEnd/>
                    </a:ln>
                  </pic:spPr>
                </pic:pic>
              </a:graphicData>
            </a:graphic>
          </wp:inline>
        </w:drawing>
      </w:r>
    </w:p>
    <w:p w:rsidR="00A468CC" w:rsidRDefault="00A468CC"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rPr>
        <w:lastRenderedPageBreak/>
        <w:drawing>
          <wp:inline distT="0" distB="0" distL="0" distR="0">
            <wp:extent cx="5731510" cy="2635212"/>
            <wp:effectExtent l="19050" t="0" r="2540" b="0"/>
            <wp:docPr id="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5"/>
                    <a:srcRect/>
                    <a:stretch>
                      <a:fillRect/>
                    </a:stretch>
                  </pic:blipFill>
                  <pic:spPr bwMode="auto">
                    <a:xfrm>
                      <a:off x="0" y="0"/>
                      <a:ext cx="5731510" cy="2635212"/>
                    </a:xfrm>
                    <a:prstGeom prst="rect">
                      <a:avLst/>
                    </a:prstGeom>
                    <a:noFill/>
                    <a:ln w="9525">
                      <a:noFill/>
                      <a:miter lim="800000"/>
                      <a:headEnd/>
                      <a:tailEnd/>
                    </a:ln>
                  </pic:spPr>
                </pic:pic>
              </a:graphicData>
            </a:graphic>
          </wp:inline>
        </w:drawing>
      </w:r>
    </w:p>
    <w:p w:rsidR="00A60CC8" w:rsidRDefault="00A60CC8"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rPr>
        <w:drawing>
          <wp:inline distT="0" distB="0" distL="0" distR="0">
            <wp:extent cx="5731510" cy="4062830"/>
            <wp:effectExtent l="19050" t="0" r="2540" b="0"/>
            <wp:docPr id="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a:srcRect/>
                    <a:stretch>
                      <a:fillRect/>
                    </a:stretch>
                  </pic:blipFill>
                  <pic:spPr bwMode="auto">
                    <a:xfrm>
                      <a:off x="0" y="0"/>
                      <a:ext cx="5731510" cy="4062830"/>
                    </a:xfrm>
                    <a:prstGeom prst="rect">
                      <a:avLst/>
                    </a:prstGeom>
                    <a:noFill/>
                    <a:ln w="9525">
                      <a:noFill/>
                      <a:miter lim="800000"/>
                      <a:headEnd/>
                      <a:tailEnd/>
                    </a:ln>
                  </pic:spPr>
                </pic:pic>
              </a:graphicData>
            </a:graphic>
          </wp:inline>
        </w:drawing>
      </w:r>
    </w:p>
    <w:p w:rsidR="00D271EA" w:rsidRDefault="00D271EA"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rPr>
        <w:lastRenderedPageBreak/>
        <w:drawing>
          <wp:inline distT="0" distB="0" distL="0" distR="0">
            <wp:extent cx="5731510" cy="3401529"/>
            <wp:effectExtent l="19050" t="0" r="2540" b="0"/>
            <wp:docPr id="8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7"/>
                    <a:srcRect/>
                    <a:stretch>
                      <a:fillRect/>
                    </a:stretch>
                  </pic:blipFill>
                  <pic:spPr bwMode="auto">
                    <a:xfrm>
                      <a:off x="0" y="0"/>
                      <a:ext cx="5731510" cy="3401529"/>
                    </a:xfrm>
                    <a:prstGeom prst="rect">
                      <a:avLst/>
                    </a:prstGeom>
                    <a:noFill/>
                    <a:ln w="9525">
                      <a:noFill/>
                      <a:miter lim="800000"/>
                      <a:headEnd/>
                      <a:tailEnd/>
                    </a:ln>
                  </pic:spPr>
                </pic:pic>
              </a:graphicData>
            </a:graphic>
          </wp:inline>
        </w:drawing>
      </w:r>
    </w:p>
    <w:p w:rsidR="00337413" w:rsidRPr="00B86850" w:rsidRDefault="00337413" w:rsidP="00926ED0">
      <w:pPr>
        <w:pStyle w:val="NormalWeb"/>
        <w:shd w:val="clear" w:color="auto" w:fill="FFFFFF"/>
        <w:spacing w:before="0" w:beforeAutospacing="0" w:after="150" w:afterAutospacing="0" w:line="360" w:lineRule="atLeast"/>
        <w:rPr>
          <w:rFonts w:ascii="Arial" w:hAnsi="Arial" w:cs="Arial"/>
          <w:color w:val="535353"/>
          <w:szCs w:val="27"/>
        </w:rPr>
      </w:pPr>
      <w:r>
        <w:rPr>
          <w:rFonts w:ascii="Arial" w:hAnsi="Arial" w:cs="Arial"/>
          <w:noProof/>
          <w:color w:val="535353"/>
          <w:szCs w:val="27"/>
        </w:rPr>
        <w:drawing>
          <wp:inline distT="0" distB="0" distL="0" distR="0">
            <wp:extent cx="5731510" cy="1065577"/>
            <wp:effectExtent l="19050" t="0" r="2540" b="0"/>
            <wp:docPr id="8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8"/>
                    <a:srcRect/>
                    <a:stretch>
                      <a:fillRect/>
                    </a:stretch>
                  </pic:blipFill>
                  <pic:spPr bwMode="auto">
                    <a:xfrm>
                      <a:off x="0" y="0"/>
                      <a:ext cx="5731510" cy="1065577"/>
                    </a:xfrm>
                    <a:prstGeom prst="rect">
                      <a:avLst/>
                    </a:prstGeom>
                    <a:noFill/>
                    <a:ln w="9525">
                      <a:noFill/>
                      <a:miter lim="800000"/>
                      <a:headEnd/>
                      <a:tailEnd/>
                    </a:ln>
                  </pic:spPr>
                </pic:pic>
              </a:graphicData>
            </a:graphic>
          </wp:inline>
        </w:drawing>
      </w:r>
    </w:p>
    <w:p w:rsidR="00926ED0" w:rsidRPr="0099677B" w:rsidRDefault="00926ED0" w:rsidP="00C154CE">
      <w:pPr>
        <w:rPr>
          <w:rFonts w:ascii="Arial" w:hAnsi="Arial" w:cs="Arial"/>
          <w:sz w:val="16"/>
        </w:rPr>
      </w:pPr>
    </w:p>
    <w:sectPr w:rsidR="00926ED0" w:rsidRPr="0099677B" w:rsidSect="00B03A2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01">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raleway">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7441D"/>
    <w:multiLevelType w:val="multilevel"/>
    <w:tmpl w:val="9B0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1A2766"/>
    <w:multiLevelType w:val="multilevel"/>
    <w:tmpl w:val="76947B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C776D12"/>
    <w:multiLevelType w:val="multilevel"/>
    <w:tmpl w:val="1FC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B61507"/>
    <w:multiLevelType w:val="multilevel"/>
    <w:tmpl w:val="AE24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0122E8D"/>
    <w:multiLevelType w:val="multilevel"/>
    <w:tmpl w:val="1BB2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1715455"/>
    <w:multiLevelType w:val="multilevel"/>
    <w:tmpl w:val="11D2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0A33ED"/>
    <w:multiLevelType w:val="multilevel"/>
    <w:tmpl w:val="9C22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AE3CF5"/>
    <w:multiLevelType w:val="multilevel"/>
    <w:tmpl w:val="7E7A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802877"/>
    <w:multiLevelType w:val="multilevel"/>
    <w:tmpl w:val="111E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634EA3"/>
    <w:multiLevelType w:val="multilevel"/>
    <w:tmpl w:val="2C12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FD3FD0"/>
    <w:multiLevelType w:val="multilevel"/>
    <w:tmpl w:val="BC4E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CE7E45"/>
    <w:multiLevelType w:val="multilevel"/>
    <w:tmpl w:val="DDC2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D5066DA"/>
    <w:multiLevelType w:val="multilevel"/>
    <w:tmpl w:val="0860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F931951"/>
    <w:multiLevelType w:val="multilevel"/>
    <w:tmpl w:val="D8FA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7095D22"/>
    <w:multiLevelType w:val="multilevel"/>
    <w:tmpl w:val="478E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B92BE8"/>
    <w:multiLevelType w:val="multilevel"/>
    <w:tmpl w:val="E6CC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F767787"/>
    <w:multiLevelType w:val="multilevel"/>
    <w:tmpl w:val="AE6C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3B60F0D"/>
    <w:multiLevelType w:val="multilevel"/>
    <w:tmpl w:val="39584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E895021"/>
    <w:multiLevelType w:val="multilevel"/>
    <w:tmpl w:val="97CAB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EE6413C"/>
    <w:multiLevelType w:val="multilevel"/>
    <w:tmpl w:val="96CA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98421B0"/>
    <w:multiLevelType w:val="multilevel"/>
    <w:tmpl w:val="1104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
  </w:num>
  <w:num w:numId="3">
    <w:abstractNumId w:val="17"/>
  </w:num>
  <w:num w:numId="4">
    <w:abstractNumId w:val="7"/>
  </w:num>
  <w:num w:numId="5">
    <w:abstractNumId w:val="18"/>
  </w:num>
  <w:num w:numId="6">
    <w:abstractNumId w:val="8"/>
  </w:num>
  <w:num w:numId="7">
    <w:abstractNumId w:val="14"/>
  </w:num>
  <w:num w:numId="8">
    <w:abstractNumId w:val="2"/>
  </w:num>
  <w:num w:numId="9">
    <w:abstractNumId w:val="9"/>
  </w:num>
  <w:num w:numId="10">
    <w:abstractNumId w:val="0"/>
  </w:num>
  <w:num w:numId="11">
    <w:abstractNumId w:val="5"/>
  </w:num>
  <w:num w:numId="12">
    <w:abstractNumId w:val="11"/>
  </w:num>
  <w:num w:numId="13">
    <w:abstractNumId w:val="19"/>
  </w:num>
  <w:num w:numId="14">
    <w:abstractNumId w:val="6"/>
  </w:num>
  <w:num w:numId="15">
    <w:abstractNumId w:val="10"/>
  </w:num>
  <w:num w:numId="16">
    <w:abstractNumId w:val="12"/>
  </w:num>
  <w:num w:numId="17">
    <w:abstractNumId w:val="16"/>
  </w:num>
  <w:num w:numId="18">
    <w:abstractNumId w:val="4"/>
  </w:num>
  <w:num w:numId="19">
    <w:abstractNumId w:val="3"/>
  </w:num>
  <w:num w:numId="20">
    <w:abstractNumId w:val="13"/>
  </w:num>
  <w:num w:numId="21">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grammar="clean"/>
  <w:defaultTabStop w:val="720"/>
  <w:characterSpacingControl w:val="doNotCompress"/>
  <w:compat>
    <w:useFELayout/>
  </w:compat>
  <w:rsids>
    <w:rsidRoot w:val="00636468"/>
    <w:rsid w:val="00002E0B"/>
    <w:rsid w:val="00004609"/>
    <w:rsid w:val="00015164"/>
    <w:rsid w:val="00017CC1"/>
    <w:rsid w:val="000B6EA9"/>
    <w:rsid w:val="000E0BA1"/>
    <w:rsid w:val="000E125A"/>
    <w:rsid w:val="000E2AC2"/>
    <w:rsid w:val="000F1299"/>
    <w:rsid w:val="00103211"/>
    <w:rsid w:val="001244EA"/>
    <w:rsid w:val="0017034A"/>
    <w:rsid w:val="00192881"/>
    <w:rsid w:val="001A2ECE"/>
    <w:rsid w:val="001A74AE"/>
    <w:rsid w:val="001B709F"/>
    <w:rsid w:val="001C0080"/>
    <w:rsid w:val="001E52AE"/>
    <w:rsid w:val="0020244A"/>
    <w:rsid w:val="00202DDD"/>
    <w:rsid w:val="00224467"/>
    <w:rsid w:val="0026086D"/>
    <w:rsid w:val="002617E9"/>
    <w:rsid w:val="00272CC6"/>
    <w:rsid w:val="00273A4A"/>
    <w:rsid w:val="002A6CDC"/>
    <w:rsid w:val="002B0BC7"/>
    <w:rsid w:val="002B0FB7"/>
    <w:rsid w:val="002E38BC"/>
    <w:rsid w:val="002F138C"/>
    <w:rsid w:val="002F4E3F"/>
    <w:rsid w:val="00323022"/>
    <w:rsid w:val="00324E91"/>
    <w:rsid w:val="00331B9A"/>
    <w:rsid w:val="00337413"/>
    <w:rsid w:val="00345A45"/>
    <w:rsid w:val="00353709"/>
    <w:rsid w:val="00355C8B"/>
    <w:rsid w:val="00356657"/>
    <w:rsid w:val="0037093F"/>
    <w:rsid w:val="003735B9"/>
    <w:rsid w:val="003E601B"/>
    <w:rsid w:val="00415EE1"/>
    <w:rsid w:val="00422168"/>
    <w:rsid w:val="00436CF5"/>
    <w:rsid w:val="004538AE"/>
    <w:rsid w:val="00464E2A"/>
    <w:rsid w:val="0046511C"/>
    <w:rsid w:val="00467744"/>
    <w:rsid w:val="00473E6E"/>
    <w:rsid w:val="00477782"/>
    <w:rsid w:val="00480052"/>
    <w:rsid w:val="00486CA3"/>
    <w:rsid w:val="00490AA0"/>
    <w:rsid w:val="004956C5"/>
    <w:rsid w:val="004A1FAF"/>
    <w:rsid w:val="004C0C00"/>
    <w:rsid w:val="004E3265"/>
    <w:rsid w:val="004F111E"/>
    <w:rsid w:val="004F3655"/>
    <w:rsid w:val="00510313"/>
    <w:rsid w:val="0051270C"/>
    <w:rsid w:val="00513AD7"/>
    <w:rsid w:val="00515F1A"/>
    <w:rsid w:val="00523864"/>
    <w:rsid w:val="00540E2E"/>
    <w:rsid w:val="00546FC3"/>
    <w:rsid w:val="00547C1C"/>
    <w:rsid w:val="00554FAD"/>
    <w:rsid w:val="005605E3"/>
    <w:rsid w:val="00566C82"/>
    <w:rsid w:val="0059060A"/>
    <w:rsid w:val="0059450A"/>
    <w:rsid w:val="005E3D04"/>
    <w:rsid w:val="005F4BBD"/>
    <w:rsid w:val="005F7CC9"/>
    <w:rsid w:val="00603EE1"/>
    <w:rsid w:val="00625106"/>
    <w:rsid w:val="00636468"/>
    <w:rsid w:val="00640BD9"/>
    <w:rsid w:val="00644AA2"/>
    <w:rsid w:val="00647C37"/>
    <w:rsid w:val="00654773"/>
    <w:rsid w:val="00696A7E"/>
    <w:rsid w:val="006978F6"/>
    <w:rsid w:val="006A455F"/>
    <w:rsid w:val="006B6503"/>
    <w:rsid w:val="006D2A60"/>
    <w:rsid w:val="006E576B"/>
    <w:rsid w:val="00702B9D"/>
    <w:rsid w:val="00724225"/>
    <w:rsid w:val="00731B4C"/>
    <w:rsid w:val="00742456"/>
    <w:rsid w:val="00746ABA"/>
    <w:rsid w:val="00764EC1"/>
    <w:rsid w:val="00774C43"/>
    <w:rsid w:val="00787EFB"/>
    <w:rsid w:val="007A4CF2"/>
    <w:rsid w:val="007B38B9"/>
    <w:rsid w:val="007B4DFB"/>
    <w:rsid w:val="007C60E1"/>
    <w:rsid w:val="00815F04"/>
    <w:rsid w:val="00827A3E"/>
    <w:rsid w:val="00837FE3"/>
    <w:rsid w:val="00840524"/>
    <w:rsid w:val="008458F2"/>
    <w:rsid w:val="0085246D"/>
    <w:rsid w:val="008818D3"/>
    <w:rsid w:val="00885B19"/>
    <w:rsid w:val="008B0040"/>
    <w:rsid w:val="008B770B"/>
    <w:rsid w:val="008C5EB4"/>
    <w:rsid w:val="008E07F4"/>
    <w:rsid w:val="008F3CF6"/>
    <w:rsid w:val="009014AE"/>
    <w:rsid w:val="00917C0D"/>
    <w:rsid w:val="00926ED0"/>
    <w:rsid w:val="0094737D"/>
    <w:rsid w:val="009541EB"/>
    <w:rsid w:val="00973B18"/>
    <w:rsid w:val="00974920"/>
    <w:rsid w:val="00990636"/>
    <w:rsid w:val="009922F7"/>
    <w:rsid w:val="00995E89"/>
    <w:rsid w:val="0099677B"/>
    <w:rsid w:val="009A437A"/>
    <w:rsid w:val="009C58DA"/>
    <w:rsid w:val="009E69A6"/>
    <w:rsid w:val="009F159E"/>
    <w:rsid w:val="009F56D9"/>
    <w:rsid w:val="00A1684B"/>
    <w:rsid w:val="00A468CC"/>
    <w:rsid w:val="00A56E4C"/>
    <w:rsid w:val="00A57224"/>
    <w:rsid w:val="00A60CC8"/>
    <w:rsid w:val="00A60F4B"/>
    <w:rsid w:val="00A710CF"/>
    <w:rsid w:val="00A9299B"/>
    <w:rsid w:val="00A92BF2"/>
    <w:rsid w:val="00AB53B1"/>
    <w:rsid w:val="00AC7D8D"/>
    <w:rsid w:val="00AD559B"/>
    <w:rsid w:val="00AE2645"/>
    <w:rsid w:val="00AF7ED0"/>
    <w:rsid w:val="00B03A2B"/>
    <w:rsid w:val="00B070B3"/>
    <w:rsid w:val="00B16612"/>
    <w:rsid w:val="00B45C5C"/>
    <w:rsid w:val="00B60448"/>
    <w:rsid w:val="00B73E65"/>
    <w:rsid w:val="00B8474A"/>
    <w:rsid w:val="00B86850"/>
    <w:rsid w:val="00B90977"/>
    <w:rsid w:val="00BC11DC"/>
    <w:rsid w:val="00BC2E0B"/>
    <w:rsid w:val="00BD11F8"/>
    <w:rsid w:val="00BD5D6A"/>
    <w:rsid w:val="00BE5937"/>
    <w:rsid w:val="00C00343"/>
    <w:rsid w:val="00C133E6"/>
    <w:rsid w:val="00C154CE"/>
    <w:rsid w:val="00C37BC5"/>
    <w:rsid w:val="00C52141"/>
    <w:rsid w:val="00C64C92"/>
    <w:rsid w:val="00C93061"/>
    <w:rsid w:val="00CB32A1"/>
    <w:rsid w:val="00CE1D72"/>
    <w:rsid w:val="00D11B05"/>
    <w:rsid w:val="00D11C48"/>
    <w:rsid w:val="00D171A8"/>
    <w:rsid w:val="00D271EA"/>
    <w:rsid w:val="00D57AE1"/>
    <w:rsid w:val="00D62549"/>
    <w:rsid w:val="00D66EA7"/>
    <w:rsid w:val="00D671EB"/>
    <w:rsid w:val="00D807C4"/>
    <w:rsid w:val="00D96982"/>
    <w:rsid w:val="00DA2F9E"/>
    <w:rsid w:val="00DB6BE6"/>
    <w:rsid w:val="00DC0BE4"/>
    <w:rsid w:val="00DD7F5D"/>
    <w:rsid w:val="00DE3788"/>
    <w:rsid w:val="00DE6A57"/>
    <w:rsid w:val="00DF3E1E"/>
    <w:rsid w:val="00DF66FF"/>
    <w:rsid w:val="00DF7681"/>
    <w:rsid w:val="00DF7927"/>
    <w:rsid w:val="00E04868"/>
    <w:rsid w:val="00E10918"/>
    <w:rsid w:val="00E32905"/>
    <w:rsid w:val="00E33BD7"/>
    <w:rsid w:val="00E60388"/>
    <w:rsid w:val="00E624B4"/>
    <w:rsid w:val="00E65644"/>
    <w:rsid w:val="00E76C9E"/>
    <w:rsid w:val="00E841DD"/>
    <w:rsid w:val="00E8645A"/>
    <w:rsid w:val="00EA19E3"/>
    <w:rsid w:val="00EC5D0D"/>
    <w:rsid w:val="00EE4F63"/>
    <w:rsid w:val="00EE5642"/>
    <w:rsid w:val="00EF46BE"/>
    <w:rsid w:val="00EF4B94"/>
    <w:rsid w:val="00F11611"/>
    <w:rsid w:val="00F332FD"/>
    <w:rsid w:val="00F50145"/>
    <w:rsid w:val="00F81BAD"/>
    <w:rsid w:val="00F91606"/>
    <w:rsid w:val="00F93EB2"/>
    <w:rsid w:val="00FC3895"/>
    <w:rsid w:val="00FC7F21"/>
    <w:rsid w:val="00FE40E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3A2B"/>
  </w:style>
  <w:style w:type="paragraph" w:styleId="Heading1">
    <w:name w:val="heading 1"/>
    <w:basedOn w:val="Normal"/>
    <w:link w:val="Heading1Char"/>
    <w:uiPriority w:val="9"/>
    <w:qFormat/>
    <w:rsid w:val="00764E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5370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7F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386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E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53709"/>
    <w:rPr>
      <w:rFonts w:asciiTheme="majorHAnsi" w:eastAsiaTheme="majorEastAsia" w:hAnsiTheme="majorHAnsi" w:cstheme="majorBidi"/>
      <w:b/>
      <w:bCs/>
      <w:color w:val="4F81BD" w:themeColor="accent1"/>
      <w:sz w:val="26"/>
      <w:szCs w:val="26"/>
    </w:rPr>
  </w:style>
  <w:style w:type="paragraph" w:styleId="DocumentMap">
    <w:name w:val="Document Map"/>
    <w:basedOn w:val="Normal"/>
    <w:link w:val="DocumentMapChar"/>
    <w:uiPriority w:val="99"/>
    <w:semiHidden/>
    <w:unhideWhenUsed/>
    <w:rsid w:val="0035370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53709"/>
    <w:rPr>
      <w:rFonts w:ascii="Tahoma" w:hAnsi="Tahoma" w:cs="Tahoma"/>
      <w:sz w:val="16"/>
      <w:szCs w:val="16"/>
    </w:rPr>
  </w:style>
  <w:style w:type="paragraph" w:styleId="BalloonText">
    <w:name w:val="Balloon Text"/>
    <w:basedOn w:val="Normal"/>
    <w:link w:val="BalloonTextChar"/>
    <w:uiPriority w:val="99"/>
    <w:semiHidden/>
    <w:unhideWhenUsed/>
    <w:rsid w:val="001703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034A"/>
    <w:rPr>
      <w:rFonts w:ascii="Tahoma" w:hAnsi="Tahoma" w:cs="Tahoma"/>
      <w:sz w:val="16"/>
      <w:szCs w:val="16"/>
    </w:rPr>
  </w:style>
  <w:style w:type="paragraph" w:styleId="NormalWeb">
    <w:name w:val="Normal (Web)"/>
    <w:basedOn w:val="Normal"/>
    <w:uiPriority w:val="99"/>
    <w:semiHidden/>
    <w:unhideWhenUsed/>
    <w:rsid w:val="00B070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070B3"/>
    <w:rPr>
      <w:b/>
      <w:bCs/>
    </w:rPr>
  </w:style>
  <w:style w:type="character" w:styleId="Emphasis">
    <w:name w:val="Emphasis"/>
    <w:basedOn w:val="DefaultParagraphFont"/>
    <w:uiPriority w:val="20"/>
    <w:qFormat/>
    <w:rsid w:val="00BD11F8"/>
    <w:rPr>
      <w:i/>
      <w:iCs/>
    </w:rPr>
  </w:style>
  <w:style w:type="character" w:customStyle="1" w:styleId="Heading3Char">
    <w:name w:val="Heading 3 Char"/>
    <w:basedOn w:val="DefaultParagraphFont"/>
    <w:link w:val="Heading3"/>
    <w:uiPriority w:val="9"/>
    <w:rsid w:val="00FC7F21"/>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8F3CF6"/>
    <w:rPr>
      <w:color w:val="0000FF"/>
      <w:u w:val="single"/>
    </w:rPr>
  </w:style>
  <w:style w:type="character" w:customStyle="1" w:styleId="plus-home-btn">
    <w:name w:val="plus-home-btn"/>
    <w:basedOn w:val="DefaultParagraphFont"/>
    <w:rsid w:val="008F3CF6"/>
  </w:style>
  <w:style w:type="character" w:customStyle="1" w:styleId="post-first-letter">
    <w:name w:val="post-first-letter"/>
    <w:basedOn w:val="DefaultParagraphFont"/>
    <w:rsid w:val="008F3CF6"/>
  </w:style>
  <w:style w:type="character" w:customStyle="1" w:styleId="Heading4Char">
    <w:name w:val="Heading 4 Char"/>
    <w:basedOn w:val="DefaultParagraphFont"/>
    <w:link w:val="Heading4"/>
    <w:uiPriority w:val="9"/>
    <w:rsid w:val="00523864"/>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12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44EA"/>
    <w:rPr>
      <w:rFonts w:ascii="Courier New" w:eastAsia="Times New Roman" w:hAnsi="Courier New" w:cs="Courier New"/>
      <w:sz w:val="20"/>
      <w:szCs w:val="20"/>
    </w:rPr>
  </w:style>
  <w:style w:type="character" w:customStyle="1" w:styleId="tag">
    <w:name w:val="tag"/>
    <w:basedOn w:val="DefaultParagraphFont"/>
    <w:rsid w:val="001244EA"/>
  </w:style>
  <w:style w:type="character" w:customStyle="1" w:styleId="pln">
    <w:name w:val="pln"/>
    <w:basedOn w:val="DefaultParagraphFont"/>
    <w:rsid w:val="001244EA"/>
  </w:style>
  <w:style w:type="character" w:customStyle="1" w:styleId="pun">
    <w:name w:val="pun"/>
    <w:basedOn w:val="DefaultParagraphFont"/>
    <w:rsid w:val="001244EA"/>
  </w:style>
  <w:style w:type="character" w:customStyle="1" w:styleId="str">
    <w:name w:val="str"/>
    <w:basedOn w:val="DefaultParagraphFont"/>
    <w:rsid w:val="001244EA"/>
  </w:style>
  <w:style w:type="character" w:customStyle="1" w:styleId="lit">
    <w:name w:val="lit"/>
    <w:basedOn w:val="DefaultParagraphFont"/>
    <w:rsid w:val="001244EA"/>
  </w:style>
  <w:style w:type="paragraph" w:styleId="NoSpacing">
    <w:name w:val="No Spacing"/>
    <w:uiPriority w:val="1"/>
    <w:qFormat/>
    <w:rsid w:val="007C60E1"/>
    <w:pPr>
      <w:spacing w:after="0" w:line="240" w:lineRule="auto"/>
    </w:pPr>
  </w:style>
  <w:style w:type="character" w:customStyle="1" w:styleId="crayon-h">
    <w:name w:val="crayon-h"/>
    <w:basedOn w:val="DefaultParagraphFont"/>
    <w:rsid w:val="00554FAD"/>
  </w:style>
  <w:style w:type="character" w:customStyle="1" w:styleId="crayon-r">
    <w:name w:val="crayon-r"/>
    <w:basedOn w:val="DefaultParagraphFont"/>
    <w:rsid w:val="00554FAD"/>
  </w:style>
  <w:style w:type="character" w:customStyle="1" w:styleId="crayon-i">
    <w:name w:val="crayon-i"/>
    <w:basedOn w:val="DefaultParagraphFont"/>
    <w:rsid w:val="00554FAD"/>
  </w:style>
  <w:style w:type="character" w:customStyle="1" w:styleId="crayon-e">
    <w:name w:val="crayon-e"/>
    <w:basedOn w:val="DefaultParagraphFont"/>
    <w:rsid w:val="00554FAD"/>
  </w:style>
  <w:style w:type="character" w:customStyle="1" w:styleId="crayon-o">
    <w:name w:val="crayon-o"/>
    <w:basedOn w:val="DefaultParagraphFont"/>
    <w:rsid w:val="00554FAD"/>
  </w:style>
  <w:style w:type="character" w:customStyle="1" w:styleId="crayon-s">
    <w:name w:val="crayon-s"/>
    <w:basedOn w:val="DefaultParagraphFont"/>
    <w:rsid w:val="00554FAD"/>
  </w:style>
  <w:style w:type="character" w:customStyle="1" w:styleId="crayon-ta">
    <w:name w:val="crayon-ta"/>
    <w:basedOn w:val="DefaultParagraphFont"/>
    <w:rsid w:val="00554FAD"/>
  </w:style>
  <w:style w:type="character" w:customStyle="1" w:styleId="crayon-t">
    <w:name w:val="crayon-t"/>
    <w:basedOn w:val="DefaultParagraphFont"/>
    <w:rsid w:val="00554FAD"/>
  </w:style>
  <w:style w:type="character" w:customStyle="1" w:styleId="crayon-v">
    <w:name w:val="crayon-v"/>
    <w:basedOn w:val="DefaultParagraphFont"/>
    <w:rsid w:val="00554FAD"/>
  </w:style>
  <w:style w:type="character" w:customStyle="1" w:styleId="crayon-sy">
    <w:name w:val="crayon-sy"/>
    <w:basedOn w:val="DefaultParagraphFont"/>
    <w:rsid w:val="00554FAD"/>
  </w:style>
  <w:style w:type="character" w:customStyle="1" w:styleId="crayon-m">
    <w:name w:val="crayon-m"/>
    <w:basedOn w:val="DefaultParagraphFont"/>
    <w:rsid w:val="00554FAD"/>
  </w:style>
  <w:style w:type="character" w:customStyle="1" w:styleId="crayon-st">
    <w:name w:val="crayon-st"/>
    <w:basedOn w:val="DefaultParagraphFont"/>
    <w:rsid w:val="00554FAD"/>
  </w:style>
  <w:style w:type="character" w:customStyle="1" w:styleId="crayon-n">
    <w:name w:val="crayon-n"/>
    <w:basedOn w:val="DefaultParagraphFont"/>
    <w:rsid w:val="00554FAD"/>
  </w:style>
  <w:style w:type="character" w:customStyle="1" w:styleId="crayon-c">
    <w:name w:val="crayon-c"/>
    <w:basedOn w:val="DefaultParagraphFont"/>
    <w:rsid w:val="00554FAD"/>
  </w:style>
  <w:style w:type="character" w:customStyle="1" w:styleId="kwd">
    <w:name w:val="kwd"/>
    <w:basedOn w:val="DefaultParagraphFont"/>
    <w:rsid w:val="00515F1A"/>
  </w:style>
  <w:style w:type="character" w:customStyle="1" w:styleId="typ">
    <w:name w:val="typ"/>
    <w:basedOn w:val="DefaultParagraphFont"/>
    <w:rsid w:val="00515F1A"/>
  </w:style>
  <w:style w:type="character" w:customStyle="1" w:styleId="com">
    <w:name w:val="com"/>
    <w:basedOn w:val="DefaultParagraphFont"/>
    <w:rsid w:val="00515F1A"/>
  </w:style>
  <w:style w:type="character" w:customStyle="1" w:styleId="posted-on">
    <w:name w:val="posted-on"/>
    <w:basedOn w:val="DefaultParagraphFont"/>
    <w:rsid w:val="00973B18"/>
  </w:style>
  <w:style w:type="character" w:customStyle="1" w:styleId="byline">
    <w:name w:val="byline"/>
    <w:basedOn w:val="DefaultParagraphFont"/>
    <w:rsid w:val="00973B18"/>
  </w:style>
  <w:style w:type="character" w:customStyle="1" w:styleId="author">
    <w:name w:val="author"/>
    <w:basedOn w:val="DefaultParagraphFont"/>
    <w:rsid w:val="00973B18"/>
  </w:style>
  <w:style w:type="character" w:styleId="FollowedHyperlink">
    <w:name w:val="FollowedHyperlink"/>
    <w:basedOn w:val="DefaultParagraphFont"/>
    <w:uiPriority w:val="99"/>
    <w:semiHidden/>
    <w:unhideWhenUsed/>
    <w:rsid w:val="00973B18"/>
    <w:rPr>
      <w:color w:val="800080"/>
      <w:u w:val="single"/>
    </w:rPr>
  </w:style>
  <w:style w:type="character" w:styleId="HTMLCode">
    <w:name w:val="HTML Code"/>
    <w:basedOn w:val="DefaultParagraphFont"/>
    <w:uiPriority w:val="99"/>
    <w:semiHidden/>
    <w:unhideWhenUsed/>
    <w:rsid w:val="00973B18"/>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32846143">
      <w:bodyDiv w:val="1"/>
      <w:marLeft w:val="0"/>
      <w:marRight w:val="0"/>
      <w:marTop w:val="0"/>
      <w:marBottom w:val="0"/>
      <w:divBdr>
        <w:top w:val="none" w:sz="0" w:space="0" w:color="auto"/>
        <w:left w:val="none" w:sz="0" w:space="0" w:color="auto"/>
        <w:bottom w:val="none" w:sz="0" w:space="0" w:color="auto"/>
        <w:right w:val="none" w:sz="0" w:space="0" w:color="auto"/>
      </w:divBdr>
    </w:div>
    <w:div w:id="42099764">
      <w:bodyDiv w:val="1"/>
      <w:marLeft w:val="0"/>
      <w:marRight w:val="0"/>
      <w:marTop w:val="0"/>
      <w:marBottom w:val="0"/>
      <w:divBdr>
        <w:top w:val="none" w:sz="0" w:space="0" w:color="auto"/>
        <w:left w:val="none" w:sz="0" w:space="0" w:color="auto"/>
        <w:bottom w:val="none" w:sz="0" w:space="0" w:color="auto"/>
        <w:right w:val="none" w:sz="0" w:space="0" w:color="auto"/>
      </w:divBdr>
    </w:div>
    <w:div w:id="50429185">
      <w:bodyDiv w:val="1"/>
      <w:marLeft w:val="0"/>
      <w:marRight w:val="0"/>
      <w:marTop w:val="0"/>
      <w:marBottom w:val="0"/>
      <w:divBdr>
        <w:top w:val="none" w:sz="0" w:space="0" w:color="auto"/>
        <w:left w:val="none" w:sz="0" w:space="0" w:color="auto"/>
        <w:bottom w:val="none" w:sz="0" w:space="0" w:color="auto"/>
        <w:right w:val="none" w:sz="0" w:space="0" w:color="auto"/>
      </w:divBdr>
    </w:div>
    <w:div w:id="146670436">
      <w:bodyDiv w:val="1"/>
      <w:marLeft w:val="0"/>
      <w:marRight w:val="0"/>
      <w:marTop w:val="0"/>
      <w:marBottom w:val="0"/>
      <w:divBdr>
        <w:top w:val="none" w:sz="0" w:space="0" w:color="auto"/>
        <w:left w:val="none" w:sz="0" w:space="0" w:color="auto"/>
        <w:bottom w:val="none" w:sz="0" w:space="0" w:color="auto"/>
        <w:right w:val="none" w:sz="0" w:space="0" w:color="auto"/>
      </w:divBdr>
      <w:divsChild>
        <w:div w:id="30936077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1081365480">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44602081">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154540263">
      <w:bodyDiv w:val="1"/>
      <w:marLeft w:val="0"/>
      <w:marRight w:val="0"/>
      <w:marTop w:val="0"/>
      <w:marBottom w:val="0"/>
      <w:divBdr>
        <w:top w:val="none" w:sz="0" w:space="0" w:color="auto"/>
        <w:left w:val="none" w:sz="0" w:space="0" w:color="auto"/>
        <w:bottom w:val="none" w:sz="0" w:space="0" w:color="auto"/>
        <w:right w:val="none" w:sz="0" w:space="0" w:color="auto"/>
      </w:divBdr>
    </w:div>
    <w:div w:id="207882644">
      <w:bodyDiv w:val="1"/>
      <w:marLeft w:val="0"/>
      <w:marRight w:val="0"/>
      <w:marTop w:val="0"/>
      <w:marBottom w:val="0"/>
      <w:divBdr>
        <w:top w:val="none" w:sz="0" w:space="0" w:color="auto"/>
        <w:left w:val="none" w:sz="0" w:space="0" w:color="auto"/>
        <w:bottom w:val="none" w:sz="0" w:space="0" w:color="auto"/>
        <w:right w:val="none" w:sz="0" w:space="0" w:color="auto"/>
      </w:divBdr>
      <w:divsChild>
        <w:div w:id="1519125416">
          <w:marLeft w:val="0"/>
          <w:marRight w:val="0"/>
          <w:marTop w:val="180"/>
          <w:marBottom w:val="180"/>
          <w:divBdr>
            <w:top w:val="none" w:sz="0" w:space="0" w:color="auto"/>
            <w:left w:val="none" w:sz="0" w:space="0" w:color="auto"/>
            <w:bottom w:val="none" w:sz="0" w:space="0" w:color="auto"/>
            <w:right w:val="none" w:sz="0" w:space="0" w:color="auto"/>
          </w:divBdr>
        </w:div>
        <w:div w:id="1474640527">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1586497671">
          <w:marLeft w:val="0"/>
          <w:marRight w:val="0"/>
          <w:marTop w:val="180"/>
          <w:marBottom w:val="180"/>
          <w:divBdr>
            <w:top w:val="none" w:sz="0" w:space="0" w:color="auto"/>
            <w:left w:val="none" w:sz="0" w:space="0" w:color="auto"/>
            <w:bottom w:val="none" w:sz="0" w:space="0" w:color="auto"/>
            <w:right w:val="none" w:sz="0" w:space="0" w:color="auto"/>
          </w:divBdr>
        </w:div>
        <w:div w:id="1000891047">
          <w:marLeft w:val="0"/>
          <w:marRight w:val="0"/>
          <w:marTop w:val="180"/>
          <w:marBottom w:val="180"/>
          <w:divBdr>
            <w:top w:val="none" w:sz="0" w:space="0" w:color="auto"/>
            <w:left w:val="none" w:sz="0" w:space="0" w:color="auto"/>
            <w:bottom w:val="none" w:sz="0" w:space="0" w:color="auto"/>
            <w:right w:val="none" w:sz="0" w:space="0" w:color="auto"/>
          </w:divBdr>
        </w:div>
        <w:div w:id="872376903">
          <w:marLeft w:val="0"/>
          <w:marRight w:val="0"/>
          <w:marTop w:val="180"/>
          <w:marBottom w:val="180"/>
          <w:divBdr>
            <w:top w:val="none" w:sz="0" w:space="0" w:color="auto"/>
            <w:left w:val="none" w:sz="0" w:space="0" w:color="auto"/>
            <w:bottom w:val="none" w:sz="0" w:space="0" w:color="auto"/>
            <w:right w:val="none" w:sz="0" w:space="0" w:color="auto"/>
          </w:divBdr>
        </w:div>
        <w:div w:id="1080912183">
          <w:marLeft w:val="0"/>
          <w:marRight w:val="0"/>
          <w:marTop w:val="180"/>
          <w:marBottom w:val="180"/>
          <w:divBdr>
            <w:top w:val="none" w:sz="0" w:space="0" w:color="auto"/>
            <w:left w:val="none" w:sz="0" w:space="0" w:color="auto"/>
            <w:bottom w:val="none" w:sz="0" w:space="0" w:color="auto"/>
            <w:right w:val="none" w:sz="0" w:space="0" w:color="auto"/>
          </w:divBdr>
        </w:div>
      </w:divsChild>
    </w:div>
    <w:div w:id="232083373">
      <w:bodyDiv w:val="1"/>
      <w:marLeft w:val="0"/>
      <w:marRight w:val="0"/>
      <w:marTop w:val="0"/>
      <w:marBottom w:val="0"/>
      <w:divBdr>
        <w:top w:val="none" w:sz="0" w:space="0" w:color="auto"/>
        <w:left w:val="none" w:sz="0" w:space="0" w:color="auto"/>
        <w:bottom w:val="none" w:sz="0" w:space="0" w:color="auto"/>
        <w:right w:val="none" w:sz="0" w:space="0" w:color="auto"/>
      </w:divBdr>
    </w:div>
    <w:div w:id="293143244">
      <w:bodyDiv w:val="1"/>
      <w:marLeft w:val="0"/>
      <w:marRight w:val="0"/>
      <w:marTop w:val="0"/>
      <w:marBottom w:val="0"/>
      <w:divBdr>
        <w:top w:val="none" w:sz="0" w:space="0" w:color="auto"/>
        <w:left w:val="none" w:sz="0" w:space="0" w:color="auto"/>
        <w:bottom w:val="none" w:sz="0" w:space="0" w:color="auto"/>
        <w:right w:val="none" w:sz="0" w:space="0" w:color="auto"/>
      </w:divBdr>
    </w:div>
    <w:div w:id="385027174">
      <w:bodyDiv w:val="1"/>
      <w:marLeft w:val="0"/>
      <w:marRight w:val="0"/>
      <w:marTop w:val="0"/>
      <w:marBottom w:val="0"/>
      <w:divBdr>
        <w:top w:val="none" w:sz="0" w:space="0" w:color="auto"/>
        <w:left w:val="none" w:sz="0" w:space="0" w:color="auto"/>
        <w:bottom w:val="none" w:sz="0" w:space="0" w:color="auto"/>
        <w:right w:val="none" w:sz="0" w:space="0" w:color="auto"/>
      </w:divBdr>
    </w:div>
    <w:div w:id="477721404">
      <w:bodyDiv w:val="1"/>
      <w:marLeft w:val="0"/>
      <w:marRight w:val="0"/>
      <w:marTop w:val="0"/>
      <w:marBottom w:val="0"/>
      <w:divBdr>
        <w:top w:val="none" w:sz="0" w:space="0" w:color="auto"/>
        <w:left w:val="none" w:sz="0" w:space="0" w:color="auto"/>
        <w:bottom w:val="none" w:sz="0" w:space="0" w:color="auto"/>
        <w:right w:val="none" w:sz="0" w:space="0" w:color="auto"/>
      </w:divBdr>
    </w:div>
    <w:div w:id="532767446">
      <w:bodyDiv w:val="1"/>
      <w:marLeft w:val="0"/>
      <w:marRight w:val="0"/>
      <w:marTop w:val="0"/>
      <w:marBottom w:val="0"/>
      <w:divBdr>
        <w:top w:val="none" w:sz="0" w:space="0" w:color="auto"/>
        <w:left w:val="none" w:sz="0" w:space="0" w:color="auto"/>
        <w:bottom w:val="none" w:sz="0" w:space="0" w:color="auto"/>
        <w:right w:val="none" w:sz="0" w:space="0" w:color="auto"/>
      </w:divBdr>
    </w:div>
    <w:div w:id="574828421">
      <w:bodyDiv w:val="1"/>
      <w:marLeft w:val="0"/>
      <w:marRight w:val="0"/>
      <w:marTop w:val="0"/>
      <w:marBottom w:val="0"/>
      <w:divBdr>
        <w:top w:val="none" w:sz="0" w:space="0" w:color="auto"/>
        <w:left w:val="none" w:sz="0" w:space="0" w:color="auto"/>
        <w:bottom w:val="none" w:sz="0" w:space="0" w:color="auto"/>
        <w:right w:val="none" w:sz="0" w:space="0" w:color="auto"/>
      </w:divBdr>
    </w:div>
    <w:div w:id="628049184">
      <w:bodyDiv w:val="1"/>
      <w:marLeft w:val="0"/>
      <w:marRight w:val="0"/>
      <w:marTop w:val="0"/>
      <w:marBottom w:val="0"/>
      <w:divBdr>
        <w:top w:val="none" w:sz="0" w:space="0" w:color="auto"/>
        <w:left w:val="none" w:sz="0" w:space="0" w:color="auto"/>
        <w:bottom w:val="none" w:sz="0" w:space="0" w:color="auto"/>
        <w:right w:val="none" w:sz="0" w:space="0" w:color="auto"/>
      </w:divBdr>
    </w:div>
    <w:div w:id="632949053">
      <w:bodyDiv w:val="1"/>
      <w:marLeft w:val="0"/>
      <w:marRight w:val="0"/>
      <w:marTop w:val="0"/>
      <w:marBottom w:val="0"/>
      <w:divBdr>
        <w:top w:val="none" w:sz="0" w:space="0" w:color="auto"/>
        <w:left w:val="none" w:sz="0" w:space="0" w:color="auto"/>
        <w:bottom w:val="none" w:sz="0" w:space="0" w:color="auto"/>
        <w:right w:val="none" w:sz="0" w:space="0" w:color="auto"/>
      </w:divBdr>
    </w:div>
    <w:div w:id="664238786">
      <w:bodyDiv w:val="1"/>
      <w:marLeft w:val="0"/>
      <w:marRight w:val="0"/>
      <w:marTop w:val="0"/>
      <w:marBottom w:val="0"/>
      <w:divBdr>
        <w:top w:val="none" w:sz="0" w:space="0" w:color="auto"/>
        <w:left w:val="none" w:sz="0" w:space="0" w:color="auto"/>
        <w:bottom w:val="none" w:sz="0" w:space="0" w:color="auto"/>
        <w:right w:val="none" w:sz="0" w:space="0" w:color="auto"/>
      </w:divBdr>
    </w:div>
    <w:div w:id="675348767">
      <w:bodyDiv w:val="1"/>
      <w:marLeft w:val="0"/>
      <w:marRight w:val="0"/>
      <w:marTop w:val="0"/>
      <w:marBottom w:val="0"/>
      <w:divBdr>
        <w:top w:val="none" w:sz="0" w:space="0" w:color="auto"/>
        <w:left w:val="none" w:sz="0" w:space="0" w:color="auto"/>
        <w:bottom w:val="none" w:sz="0" w:space="0" w:color="auto"/>
        <w:right w:val="none" w:sz="0" w:space="0" w:color="auto"/>
      </w:divBdr>
      <w:divsChild>
        <w:div w:id="1525825144">
          <w:marLeft w:val="0"/>
          <w:marRight w:val="0"/>
          <w:marTop w:val="180"/>
          <w:marBottom w:val="180"/>
          <w:divBdr>
            <w:top w:val="none" w:sz="0" w:space="0" w:color="auto"/>
            <w:left w:val="none" w:sz="0" w:space="0" w:color="auto"/>
            <w:bottom w:val="none" w:sz="0" w:space="0" w:color="auto"/>
            <w:right w:val="none" w:sz="0" w:space="0" w:color="auto"/>
          </w:divBdr>
        </w:div>
      </w:divsChild>
    </w:div>
    <w:div w:id="760638837">
      <w:bodyDiv w:val="1"/>
      <w:marLeft w:val="0"/>
      <w:marRight w:val="0"/>
      <w:marTop w:val="0"/>
      <w:marBottom w:val="0"/>
      <w:divBdr>
        <w:top w:val="none" w:sz="0" w:space="0" w:color="auto"/>
        <w:left w:val="none" w:sz="0" w:space="0" w:color="auto"/>
        <w:bottom w:val="none" w:sz="0" w:space="0" w:color="auto"/>
        <w:right w:val="none" w:sz="0" w:space="0" w:color="auto"/>
      </w:divBdr>
    </w:div>
    <w:div w:id="810099386">
      <w:bodyDiv w:val="1"/>
      <w:marLeft w:val="0"/>
      <w:marRight w:val="0"/>
      <w:marTop w:val="0"/>
      <w:marBottom w:val="0"/>
      <w:divBdr>
        <w:top w:val="none" w:sz="0" w:space="0" w:color="auto"/>
        <w:left w:val="none" w:sz="0" w:space="0" w:color="auto"/>
        <w:bottom w:val="none" w:sz="0" w:space="0" w:color="auto"/>
        <w:right w:val="none" w:sz="0" w:space="0" w:color="auto"/>
      </w:divBdr>
    </w:div>
    <w:div w:id="1004864737">
      <w:bodyDiv w:val="1"/>
      <w:marLeft w:val="0"/>
      <w:marRight w:val="0"/>
      <w:marTop w:val="0"/>
      <w:marBottom w:val="0"/>
      <w:divBdr>
        <w:top w:val="none" w:sz="0" w:space="0" w:color="auto"/>
        <w:left w:val="none" w:sz="0" w:space="0" w:color="auto"/>
        <w:bottom w:val="none" w:sz="0" w:space="0" w:color="auto"/>
        <w:right w:val="none" w:sz="0" w:space="0" w:color="auto"/>
      </w:divBdr>
    </w:div>
    <w:div w:id="1010838685">
      <w:bodyDiv w:val="1"/>
      <w:marLeft w:val="0"/>
      <w:marRight w:val="0"/>
      <w:marTop w:val="0"/>
      <w:marBottom w:val="0"/>
      <w:divBdr>
        <w:top w:val="none" w:sz="0" w:space="0" w:color="auto"/>
        <w:left w:val="none" w:sz="0" w:space="0" w:color="auto"/>
        <w:bottom w:val="none" w:sz="0" w:space="0" w:color="auto"/>
        <w:right w:val="none" w:sz="0" w:space="0" w:color="auto"/>
      </w:divBdr>
    </w:div>
    <w:div w:id="1047336684">
      <w:bodyDiv w:val="1"/>
      <w:marLeft w:val="0"/>
      <w:marRight w:val="0"/>
      <w:marTop w:val="0"/>
      <w:marBottom w:val="0"/>
      <w:divBdr>
        <w:top w:val="none" w:sz="0" w:space="0" w:color="auto"/>
        <w:left w:val="none" w:sz="0" w:space="0" w:color="auto"/>
        <w:bottom w:val="none" w:sz="0" w:space="0" w:color="auto"/>
        <w:right w:val="none" w:sz="0" w:space="0" w:color="auto"/>
      </w:divBdr>
      <w:divsChild>
        <w:div w:id="1924604633">
          <w:marLeft w:val="0"/>
          <w:marRight w:val="0"/>
          <w:marTop w:val="167"/>
          <w:marBottom w:val="0"/>
          <w:divBdr>
            <w:top w:val="none" w:sz="0" w:space="0" w:color="auto"/>
            <w:left w:val="none" w:sz="0" w:space="0" w:color="auto"/>
            <w:bottom w:val="none" w:sz="0" w:space="0" w:color="auto"/>
            <w:right w:val="none" w:sz="0" w:space="0" w:color="auto"/>
          </w:divBdr>
        </w:div>
        <w:div w:id="1184631650">
          <w:marLeft w:val="0"/>
          <w:marRight w:val="0"/>
          <w:marTop w:val="360"/>
          <w:marBottom w:val="0"/>
          <w:divBdr>
            <w:top w:val="none" w:sz="0" w:space="0" w:color="auto"/>
            <w:left w:val="none" w:sz="0" w:space="0" w:color="auto"/>
            <w:bottom w:val="none" w:sz="0" w:space="0" w:color="auto"/>
            <w:right w:val="none" w:sz="0" w:space="0" w:color="auto"/>
          </w:divBdr>
          <w:divsChild>
            <w:div w:id="1207332395">
              <w:marLeft w:val="0"/>
              <w:marRight w:val="0"/>
              <w:marTop w:val="335"/>
              <w:marBottom w:val="335"/>
              <w:divBdr>
                <w:top w:val="single" w:sz="12" w:space="17" w:color="B7A8A8"/>
                <w:left w:val="single" w:sz="12" w:space="17" w:color="B7A8A8"/>
                <w:bottom w:val="single" w:sz="12" w:space="17" w:color="B7A8A8"/>
                <w:right w:val="single" w:sz="12" w:space="17" w:color="B7A8A8"/>
              </w:divBdr>
            </w:div>
            <w:div w:id="795752740">
              <w:marLeft w:val="0"/>
              <w:marRight w:val="0"/>
              <w:marTop w:val="0"/>
              <w:marBottom w:val="0"/>
              <w:divBdr>
                <w:top w:val="none" w:sz="0" w:space="0" w:color="auto"/>
                <w:left w:val="none" w:sz="0" w:space="0" w:color="auto"/>
                <w:bottom w:val="none" w:sz="0" w:space="0" w:color="auto"/>
                <w:right w:val="none" w:sz="0" w:space="0" w:color="auto"/>
              </w:divBdr>
              <w:divsChild>
                <w:div w:id="1136292036">
                  <w:marLeft w:val="0"/>
                  <w:marRight w:val="0"/>
                  <w:marTop w:val="0"/>
                  <w:marBottom w:val="0"/>
                  <w:divBdr>
                    <w:top w:val="none" w:sz="0" w:space="0" w:color="auto"/>
                    <w:left w:val="none" w:sz="0" w:space="0" w:color="auto"/>
                    <w:bottom w:val="none" w:sz="0" w:space="0" w:color="auto"/>
                    <w:right w:val="none" w:sz="0" w:space="0" w:color="auto"/>
                  </w:divBdr>
                  <w:divsChild>
                    <w:div w:id="1816411779">
                      <w:marLeft w:val="0"/>
                      <w:marRight w:val="0"/>
                      <w:marTop w:val="0"/>
                      <w:marBottom w:val="0"/>
                      <w:divBdr>
                        <w:top w:val="none" w:sz="0" w:space="0" w:color="auto"/>
                        <w:left w:val="none" w:sz="0" w:space="0" w:color="auto"/>
                        <w:bottom w:val="none" w:sz="0" w:space="0" w:color="auto"/>
                        <w:right w:val="none" w:sz="0" w:space="0" w:color="auto"/>
                      </w:divBdr>
                      <w:divsChild>
                        <w:div w:id="1742017177">
                          <w:marLeft w:val="0"/>
                          <w:marRight w:val="0"/>
                          <w:marTop w:val="0"/>
                          <w:marBottom w:val="0"/>
                          <w:divBdr>
                            <w:top w:val="none" w:sz="0" w:space="0" w:color="auto"/>
                            <w:left w:val="none" w:sz="0" w:space="0" w:color="auto"/>
                            <w:bottom w:val="none" w:sz="0" w:space="0" w:color="auto"/>
                            <w:right w:val="none" w:sz="0" w:space="0" w:color="auto"/>
                          </w:divBdr>
                        </w:div>
                        <w:div w:id="42994754">
                          <w:marLeft w:val="0"/>
                          <w:marRight w:val="0"/>
                          <w:marTop w:val="0"/>
                          <w:marBottom w:val="0"/>
                          <w:divBdr>
                            <w:top w:val="none" w:sz="0" w:space="0" w:color="auto"/>
                            <w:left w:val="none" w:sz="0" w:space="0" w:color="auto"/>
                            <w:bottom w:val="none" w:sz="0" w:space="0" w:color="auto"/>
                            <w:right w:val="none" w:sz="0" w:space="0" w:color="auto"/>
                          </w:divBdr>
                        </w:div>
                        <w:div w:id="1149206492">
                          <w:marLeft w:val="0"/>
                          <w:marRight w:val="0"/>
                          <w:marTop w:val="0"/>
                          <w:marBottom w:val="0"/>
                          <w:divBdr>
                            <w:top w:val="none" w:sz="0" w:space="0" w:color="auto"/>
                            <w:left w:val="none" w:sz="0" w:space="0" w:color="auto"/>
                            <w:bottom w:val="none" w:sz="0" w:space="0" w:color="auto"/>
                            <w:right w:val="none" w:sz="0" w:space="0" w:color="auto"/>
                          </w:divBdr>
                        </w:div>
                        <w:div w:id="1413117110">
                          <w:marLeft w:val="0"/>
                          <w:marRight w:val="0"/>
                          <w:marTop w:val="0"/>
                          <w:marBottom w:val="0"/>
                          <w:divBdr>
                            <w:top w:val="none" w:sz="0" w:space="0" w:color="auto"/>
                            <w:left w:val="none" w:sz="0" w:space="0" w:color="auto"/>
                            <w:bottom w:val="none" w:sz="0" w:space="0" w:color="auto"/>
                            <w:right w:val="none" w:sz="0" w:space="0" w:color="auto"/>
                          </w:divBdr>
                        </w:div>
                        <w:div w:id="655036449">
                          <w:marLeft w:val="0"/>
                          <w:marRight w:val="0"/>
                          <w:marTop w:val="0"/>
                          <w:marBottom w:val="0"/>
                          <w:divBdr>
                            <w:top w:val="none" w:sz="0" w:space="0" w:color="auto"/>
                            <w:left w:val="none" w:sz="0" w:space="0" w:color="auto"/>
                            <w:bottom w:val="none" w:sz="0" w:space="0" w:color="auto"/>
                            <w:right w:val="none" w:sz="0" w:space="0" w:color="auto"/>
                          </w:divBdr>
                        </w:div>
                        <w:div w:id="1582181466">
                          <w:marLeft w:val="0"/>
                          <w:marRight w:val="0"/>
                          <w:marTop w:val="0"/>
                          <w:marBottom w:val="0"/>
                          <w:divBdr>
                            <w:top w:val="none" w:sz="0" w:space="0" w:color="auto"/>
                            <w:left w:val="none" w:sz="0" w:space="0" w:color="auto"/>
                            <w:bottom w:val="none" w:sz="0" w:space="0" w:color="auto"/>
                            <w:right w:val="none" w:sz="0" w:space="0" w:color="auto"/>
                          </w:divBdr>
                        </w:div>
                        <w:div w:id="2068454636">
                          <w:marLeft w:val="0"/>
                          <w:marRight w:val="0"/>
                          <w:marTop w:val="0"/>
                          <w:marBottom w:val="0"/>
                          <w:divBdr>
                            <w:top w:val="none" w:sz="0" w:space="0" w:color="auto"/>
                            <w:left w:val="none" w:sz="0" w:space="0" w:color="auto"/>
                            <w:bottom w:val="none" w:sz="0" w:space="0" w:color="auto"/>
                            <w:right w:val="none" w:sz="0" w:space="0" w:color="auto"/>
                          </w:divBdr>
                        </w:div>
                        <w:div w:id="453445518">
                          <w:marLeft w:val="0"/>
                          <w:marRight w:val="0"/>
                          <w:marTop w:val="0"/>
                          <w:marBottom w:val="0"/>
                          <w:divBdr>
                            <w:top w:val="none" w:sz="0" w:space="0" w:color="auto"/>
                            <w:left w:val="none" w:sz="0" w:space="0" w:color="auto"/>
                            <w:bottom w:val="none" w:sz="0" w:space="0" w:color="auto"/>
                            <w:right w:val="none" w:sz="0" w:space="0" w:color="auto"/>
                          </w:divBdr>
                        </w:div>
                        <w:div w:id="1444301924">
                          <w:marLeft w:val="0"/>
                          <w:marRight w:val="0"/>
                          <w:marTop w:val="0"/>
                          <w:marBottom w:val="0"/>
                          <w:divBdr>
                            <w:top w:val="none" w:sz="0" w:space="0" w:color="auto"/>
                            <w:left w:val="none" w:sz="0" w:space="0" w:color="auto"/>
                            <w:bottom w:val="none" w:sz="0" w:space="0" w:color="auto"/>
                            <w:right w:val="none" w:sz="0" w:space="0" w:color="auto"/>
                          </w:divBdr>
                        </w:div>
                        <w:div w:id="616373350">
                          <w:marLeft w:val="0"/>
                          <w:marRight w:val="0"/>
                          <w:marTop w:val="0"/>
                          <w:marBottom w:val="0"/>
                          <w:divBdr>
                            <w:top w:val="none" w:sz="0" w:space="0" w:color="auto"/>
                            <w:left w:val="none" w:sz="0" w:space="0" w:color="auto"/>
                            <w:bottom w:val="none" w:sz="0" w:space="0" w:color="auto"/>
                            <w:right w:val="none" w:sz="0" w:space="0" w:color="auto"/>
                          </w:divBdr>
                        </w:div>
                        <w:div w:id="233247251">
                          <w:marLeft w:val="0"/>
                          <w:marRight w:val="0"/>
                          <w:marTop w:val="0"/>
                          <w:marBottom w:val="0"/>
                          <w:divBdr>
                            <w:top w:val="none" w:sz="0" w:space="0" w:color="auto"/>
                            <w:left w:val="none" w:sz="0" w:space="0" w:color="auto"/>
                            <w:bottom w:val="none" w:sz="0" w:space="0" w:color="auto"/>
                            <w:right w:val="none" w:sz="0" w:space="0" w:color="auto"/>
                          </w:divBdr>
                        </w:div>
                        <w:div w:id="2035693066">
                          <w:marLeft w:val="0"/>
                          <w:marRight w:val="0"/>
                          <w:marTop w:val="0"/>
                          <w:marBottom w:val="0"/>
                          <w:divBdr>
                            <w:top w:val="none" w:sz="0" w:space="0" w:color="auto"/>
                            <w:left w:val="none" w:sz="0" w:space="0" w:color="auto"/>
                            <w:bottom w:val="none" w:sz="0" w:space="0" w:color="auto"/>
                            <w:right w:val="none" w:sz="0" w:space="0" w:color="auto"/>
                          </w:divBdr>
                        </w:div>
                        <w:div w:id="781339020">
                          <w:marLeft w:val="0"/>
                          <w:marRight w:val="0"/>
                          <w:marTop w:val="0"/>
                          <w:marBottom w:val="0"/>
                          <w:divBdr>
                            <w:top w:val="none" w:sz="0" w:space="0" w:color="auto"/>
                            <w:left w:val="none" w:sz="0" w:space="0" w:color="auto"/>
                            <w:bottom w:val="none" w:sz="0" w:space="0" w:color="auto"/>
                            <w:right w:val="none" w:sz="0" w:space="0" w:color="auto"/>
                          </w:divBdr>
                        </w:div>
                        <w:div w:id="232279625">
                          <w:marLeft w:val="0"/>
                          <w:marRight w:val="0"/>
                          <w:marTop w:val="0"/>
                          <w:marBottom w:val="0"/>
                          <w:divBdr>
                            <w:top w:val="none" w:sz="0" w:space="0" w:color="auto"/>
                            <w:left w:val="none" w:sz="0" w:space="0" w:color="auto"/>
                            <w:bottom w:val="none" w:sz="0" w:space="0" w:color="auto"/>
                            <w:right w:val="none" w:sz="0" w:space="0" w:color="auto"/>
                          </w:divBdr>
                        </w:div>
                        <w:div w:id="1680692122">
                          <w:marLeft w:val="0"/>
                          <w:marRight w:val="0"/>
                          <w:marTop w:val="0"/>
                          <w:marBottom w:val="0"/>
                          <w:divBdr>
                            <w:top w:val="none" w:sz="0" w:space="0" w:color="auto"/>
                            <w:left w:val="none" w:sz="0" w:space="0" w:color="auto"/>
                            <w:bottom w:val="none" w:sz="0" w:space="0" w:color="auto"/>
                            <w:right w:val="none" w:sz="0" w:space="0" w:color="auto"/>
                          </w:divBdr>
                        </w:div>
                        <w:div w:id="1220894613">
                          <w:marLeft w:val="0"/>
                          <w:marRight w:val="0"/>
                          <w:marTop w:val="0"/>
                          <w:marBottom w:val="0"/>
                          <w:divBdr>
                            <w:top w:val="none" w:sz="0" w:space="0" w:color="auto"/>
                            <w:left w:val="none" w:sz="0" w:space="0" w:color="auto"/>
                            <w:bottom w:val="none" w:sz="0" w:space="0" w:color="auto"/>
                            <w:right w:val="none" w:sz="0" w:space="0" w:color="auto"/>
                          </w:divBdr>
                        </w:div>
                        <w:div w:id="121928131">
                          <w:marLeft w:val="0"/>
                          <w:marRight w:val="0"/>
                          <w:marTop w:val="0"/>
                          <w:marBottom w:val="0"/>
                          <w:divBdr>
                            <w:top w:val="none" w:sz="0" w:space="0" w:color="auto"/>
                            <w:left w:val="none" w:sz="0" w:space="0" w:color="auto"/>
                            <w:bottom w:val="none" w:sz="0" w:space="0" w:color="auto"/>
                            <w:right w:val="none" w:sz="0" w:space="0" w:color="auto"/>
                          </w:divBdr>
                        </w:div>
                        <w:div w:id="1618680794">
                          <w:marLeft w:val="0"/>
                          <w:marRight w:val="0"/>
                          <w:marTop w:val="0"/>
                          <w:marBottom w:val="0"/>
                          <w:divBdr>
                            <w:top w:val="none" w:sz="0" w:space="0" w:color="auto"/>
                            <w:left w:val="none" w:sz="0" w:space="0" w:color="auto"/>
                            <w:bottom w:val="none" w:sz="0" w:space="0" w:color="auto"/>
                            <w:right w:val="none" w:sz="0" w:space="0" w:color="auto"/>
                          </w:divBdr>
                        </w:div>
                        <w:div w:id="2068020021">
                          <w:marLeft w:val="0"/>
                          <w:marRight w:val="0"/>
                          <w:marTop w:val="0"/>
                          <w:marBottom w:val="0"/>
                          <w:divBdr>
                            <w:top w:val="none" w:sz="0" w:space="0" w:color="auto"/>
                            <w:left w:val="none" w:sz="0" w:space="0" w:color="auto"/>
                            <w:bottom w:val="none" w:sz="0" w:space="0" w:color="auto"/>
                            <w:right w:val="none" w:sz="0" w:space="0" w:color="auto"/>
                          </w:divBdr>
                        </w:div>
                        <w:div w:id="1356806563">
                          <w:marLeft w:val="0"/>
                          <w:marRight w:val="0"/>
                          <w:marTop w:val="0"/>
                          <w:marBottom w:val="0"/>
                          <w:divBdr>
                            <w:top w:val="none" w:sz="0" w:space="0" w:color="auto"/>
                            <w:left w:val="none" w:sz="0" w:space="0" w:color="auto"/>
                            <w:bottom w:val="none" w:sz="0" w:space="0" w:color="auto"/>
                            <w:right w:val="none" w:sz="0" w:space="0" w:color="auto"/>
                          </w:divBdr>
                        </w:div>
                        <w:div w:id="894315594">
                          <w:marLeft w:val="0"/>
                          <w:marRight w:val="0"/>
                          <w:marTop w:val="0"/>
                          <w:marBottom w:val="0"/>
                          <w:divBdr>
                            <w:top w:val="none" w:sz="0" w:space="0" w:color="auto"/>
                            <w:left w:val="none" w:sz="0" w:space="0" w:color="auto"/>
                            <w:bottom w:val="none" w:sz="0" w:space="0" w:color="auto"/>
                            <w:right w:val="none" w:sz="0" w:space="0" w:color="auto"/>
                          </w:divBdr>
                        </w:div>
                        <w:div w:id="694040413">
                          <w:marLeft w:val="0"/>
                          <w:marRight w:val="0"/>
                          <w:marTop w:val="0"/>
                          <w:marBottom w:val="0"/>
                          <w:divBdr>
                            <w:top w:val="none" w:sz="0" w:space="0" w:color="auto"/>
                            <w:left w:val="none" w:sz="0" w:space="0" w:color="auto"/>
                            <w:bottom w:val="none" w:sz="0" w:space="0" w:color="auto"/>
                            <w:right w:val="none" w:sz="0" w:space="0" w:color="auto"/>
                          </w:divBdr>
                        </w:div>
                        <w:div w:id="2042167596">
                          <w:marLeft w:val="0"/>
                          <w:marRight w:val="0"/>
                          <w:marTop w:val="0"/>
                          <w:marBottom w:val="0"/>
                          <w:divBdr>
                            <w:top w:val="none" w:sz="0" w:space="0" w:color="auto"/>
                            <w:left w:val="none" w:sz="0" w:space="0" w:color="auto"/>
                            <w:bottom w:val="none" w:sz="0" w:space="0" w:color="auto"/>
                            <w:right w:val="none" w:sz="0" w:space="0" w:color="auto"/>
                          </w:divBdr>
                        </w:div>
                        <w:div w:id="1794667170">
                          <w:marLeft w:val="0"/>
                          <w:marRight w:val="0"/>
                          <w:marTop w:val="0"/>
                          <w:marBottom w:val="0"/>
                          <w:divBdr>
                            <w:top w:val="none" w:sz="0" w:space="0" w:color="auto"/>
                            <w:left w:val="none" w:sz="0" w:space="0" w:color="auto"/>
                            <w:bottom w:val="none" w:sz="0" w:space="0" w:color="auto"/>
                            <w:right w:val="none" w:sz="0" w:space="0" w:color="auto"/>
                          </w:divBdr>
                        </w:div>
                        <w:div w:id="1836994552">
                          <w:marLeft w:val="0"/>
                          <w:marRight w:val="0"/>
                          <w:marTop w:val="0"/>
                          <w:marBottom w:val="0"/>
                          <w:divBdr>
                            <w:top w:val="none" w:sz="0" w:space="0" w:color="auto"/>
                            <w:left w:val="none" w:sz="0" w:space="0" w:color="auto"/>
                            <w:bottom w:val="none" w:sz="0" w:space="0" w:color="auto"/>
                            <w:right w:val="none" w:sz="0" w:space="0" w:color="auto"/>
                          </w:divBdr>
                        </w:div>
                        <w:div w:id="1959949223">
                          <w:marLeft w:val="0"/>
                          <w:marRight w:val="0"/>
                          <w:marTop w:val="0"/>
                          <w:marBottom w:val="0"/>
                          <w:divBdr>
                            <w:top w:val="none" w:sz="0" w:space="0" w:color="auto"/>
                            <w:left w:val="none" w:sz="0" w:space="0" w:color="auto"/>
                            <w:bottom w:val="none" w:sz="0" w:space="0" w:color="auto"/>
                            <w:right w:val="none" w:sz="0" w:space="0" w:color="auto"/>
                          </w:divBdr>
                        </w:div>
                        <w:div w:id="2060131868">
                          <w:marLeft w:val="0"/>
                          <w:marRight w:val="0"/>
                          <w:marTop w:val="0"/>
                          <w:marBottom w:val="0"/>
                          <w:divBdr>
                            <w:top w:val="none" w:sz="0" w:space="0" w:color="auto"/>
                            <w:left w:val="none" w:sz="0" w:space="0" w:color="auto"/>
                            <w:bottom w:val="none" w:sz="0" w:space="0" w:color="auto"/>
                            <w:right w:val="none" w:sz="0" w:space="0" w:color="auto"/>
                          </w:divBdr>
                        </w:div>
                        <w:div w:id="739909112">
                          <w:marLeft w:val="0"/>
                          <w:marRight w:val="0"/>
                          <w:marTop w:val="0"/>
                          <w:marBottom w:val="0"/>
                          <w:divBdr>
                            <w:top w:val="none" w:sz="0" w:space="0" w:color="auto"/>
                            <w:left w:val="none" w:sz="0" w:space="0" w:color="auto"/>
                            <w:bottom w:val="none" w:sz="0" w:space="0" w:color="auto"/>
                            <w:right w:val="none" w:sz="0" w:space="0" w:color="auto"/>
                          </w:divBdr>
                        </w:div>
                        <w:div w:id="1373000708">
                          <w:marLeft w:val="0"/>
                          <w:marRight w:val="0"/>
                          <w:marTop w:val="0"/>
                          <w:marBottom w:val="0"/>
                          <w:divBdr>
                            <w:top w:val="none" w:sz="0" w:space="0" w:color="auto"/>
                            <w:left w:val="none" w:sz="0" w:space="0" w:color="auto"/>
                            <w:bottom w:val="none" w:sz="0" w:space="0" w:color="auto"/>
                            <w:right w:val="none" w:sz="0" w:space="0" w:color="auto"/>
                          </w:divBdr>
                        </w:div>
                        <w:div w:id="1062368940">
                          <w:marLeft w:val="0"/>
                          <w:marRight w:val="0"/>
                          <w:marTop w:val="0"/>
                          <w:marBottom w:val="0"/>
                          <w:divBdr>
                            <w:top w:val="none" w:sz="0" w:space="0" w:color="auto"/>
                            <w:left w:val="none" w:sz="0" w:space="0" w:color="auto"/>
                            <w:bottom w:val="none" w:sz="0" w:space="0" w:color="auto"/>
                            <w:right w:val="none" w:sz="0" w:space="0" w:color="auto"/>
                          </w:divBdr>
                        </w:div>
                        <w:div w:id="1480342958">
                          <w:marLeft w:val="0"/>
                          <w:marRight w:val="0"/>
                          <w:marTop w:val="0"/>
                          <w:marBottom w:val="0"/>
                          <w:divBdr>
                            <w:top w:val="none" w:sz="0" w:space="0" w:color="auto"/>
                            <w:left w:val="none" w:sz="0" w:space="0" w:color="auto"/>
                            <w:bottom w:val="none" w:sz="0" w:space="0" w:color="auto"/>
                            <w:right w:val="none" w:sz="0" w:space="0" w:color="auto"/>
                          </w:divBdr>
                        </w:div>
                        <w:div w:id="1385326019">
                          <w:marLeft w:val="0"/>
                          <w:marRight w:val="0"/>
                          <w:marTop w:val="0"/>
                          <w:marBottom w:val="0"/>
                          <w:divBdr>
                            <w:top w:val="none" w:sz="0" w:space="0" w:color="auto"/>
                            <w:left w:val="none" w:sz="0" w:space="0" w:color="auto"/>
                            <w:bottom w:val="none" w:sz="0" w:space="0" w:color="auto"/>
                            <w:right w:val="none" w:sz="0" w:space="0" w:color="auto"/>
                          </w:divBdr>
                        </w:div>
                        <w:div w:id="71315641">
                          <w:marLeft w:val="0"/>
                          <w:marRight w:val="0"/>
                          <w:marTop w:val="0"/>
                          <w:marBottom w:val="0"/>
                          <w:divBdr>
                            <w:top w:val="none" w:sz="0" w:space="0" w:color="auto"/>
                            <w:left w:val="none" w:sz="0" w:space="0" w:color="auto"/>
                            <w:bottom w:val="none" w:sz="0" w:space="0" w:color="auto"/>
                            <w:right w:val="none" w:sz="0" w:space="0" w:color="auto"/>
                          </w:divBdr>
                        </w:div>
                        <w:div w:id="1037195027">
                          <w:marLeft w:val="0"/>
                          <w:marRight w:val="0"/>
                          <w:marTop w:val="0"/>
                          <w:marBottom w:val="0"/>
                          <w:divBdr>
                            <w:top w:val="none" w:sz="0" w:space="0" w:color="auto"/>
                            <w:left w:val="none" w:sz="0" w:space="0" w:color="auto"/>
                            <w:bottom w:val="none" w:sz="0" w:space="0" w:color="auto"/>
                            <w:right w:val="none" w:sz="0" w:space="0" w:color="auto"/>
                          </w:divBdr>
                        </w:div>
                        <w:div w:id="395863064">
                          <w:marLeft w:val="0"/>
                          <w:marRight w:val="0"/>
                          <w:marTop w:val="0"/>
                          <w:marBottom w:val="0"/>
                          <w:divBdr>
                            <w:top w:val="none" w:sz="0" w:space="0" w:color="auto"/>
                            <w:left w:val="none" w:sz="0" w:space="0" w:color="auto"/>
                            <w:bottom w:val="none" w:sz="0" w:space="0" w:color="auto"/>
                            <w:right w:val="none" w:sz="0" w:space="0" w:color="auto"/>
                          </w:divBdr>
                        </w:div>
                        <w:div w:id="187917955">
                          <w:marLeft w:val="0"/>
                          <w:marRight w:val="0"/>
                          <w:marTop w:val="0"/>
                          <w:marBottom w:val="0"/>
                          <w:divBdr>
                            <w:top w:val="none" w:sz="0" w:space="0" w:color="auto"/>
                            <w:left w:val="none" w:sz="0" w:space="0" w:color="auto"/>
                            <w:bottom w:val="none" w:sz="0" w:space="0" w:color="auto"/>
                            <w:right w:val="none" w:sz="0" w:space="0" w:color="auto"/>
                          </w:divBdr>
                        </w:div>
                        <w:div w:id="1424260046">
                          <w:marLeft w:val="0"/>
                          <w:marRight w:val="0"/>
                          <w:marTop w:val="0"/>
                          <w:marBottom w:val="0"/>
                          <w:divBdr>
                            <w:top w:val="none" w:sz="0" w:space="0" w:color="auto"/>
                            <w:left w:val="none" w:sz="0" w:space="0" w:color="auto"/>
                            <w:bottom w:val="none" w:sz="0" w:space="0" w:color="auto"/>
                            <w:right w:val="none" w:sz="0" w:space="0" w:color="auto"/>
                          </w:divBdr>
                        </w:div>
                        <w:div w:id="673067843">
                          <w:marLeft w:val="0"/>
                          <w:marRight w:val="0"/>
                          <w:marTop w:val="0"/>
                          <w:marBottom w:val="0"/>
                          <w:divBdr>
                            <w:top w:val="none" w:sz="0" w:space="0" w:color="auto"/>
                            <w:left w:val="none" w:sz="0" w:space="0" w:color="auto"/>
                            <w:bottom w:val="none" w:sz="0" w:space="0" w:color="auto"/>
                            <w:right w:val="none" w:sz="0" w:space="0" w:color="auto"/>
                          </w:divBdr>
                        </w:div>
                        <w:div w:id="892739084">
                          <w:marLeft w:val="0"/>
                          <w:marRight w:val="0"/>
                          <w:marTop w:val="0"/>
                          <w:marBottom w:val="0"/>
                          <w:divBdr>
                            <w:top w:val="none" w:sz="0" w:space="0" w:color="auto"/>
                            <w:left w:val="none" w:sz="0" w:space="0" w:color="auto"/>
                            <w:bottom w:val="none" w:sz="0" w:space="0" w:color="auto"/>
                            <w:right w:val="none" w:sz="0" w:space="0" w:color="auto"/>
                          </w:divBdr>
                        </w:div>
                        <w:div w:id="998658636">
                          <w:marLeft w:val="0"/>
                          <w:marRight w:val="0"/>
                          <w:marTop w:val="0"/>
                          <w:marBottom w:val="0"/>
                          <w:divBdr>
                            <w:top w:val="none" w:sz="0" w:space="0" w:color="auto"/>
                            <w:left w:val="none" w:sz="0" w:space="0" w:color="auto"/>
                            <w:bottom w:val="none" w:sz="0" w:space="0" w:color="auto"/>
                            <w:right w:val="none" w:sz="0" w:space="0" w:color="auto"/>
                          </w:divBdr>
                        </w:div>
                        <w:div w:id="1541044019">
                          <w:marLeft w:val="0"/>
                          <w:marRight w:val="0"/>
                          <w:marTop w:val="0"/>
                          <w:marBottom w:val="0"/>
                          <w:divBdr>
                            <w:top w:val="none" w:sz="0" w:space="0" w:color="auto"/>
                            <w:left w:val="none" w:sz="0" w:space="0" w:color="auto"/>
                            <w:bottom w:val="none" w:sz="0" w:space="0" w:color="auto"/>
                            <w:right w:val="none" w:sz="0" w:space="0" w:color="auto"/>
                          </w:divBdr>
                        </w:div>
                        <w:div w:id="485167186">
                          <w:marLeft w:val="0"/>
                          <w:marRight w:val="0"/>
                          <w:marTop w:val="0"/>
                          <w:marBottom w:val="0"/>
                          <w:divBdr>
                            <w:top w:val="none" w:sz="0" w:space="0" w:color="auto"/>
                            <w:left w:val="none" w:sz="0" w:space="0" w:color="auto"/>
                            <w:bottom w:val="none" w:sz="0" w:space="0" w:color="auto"/>
                            <w:right w:val="none" w:sz="0" w:space="0" w:color="auto"/>
                          </w:divBdr>
                        </w:div>
                        <w:div w:id="859316300">
                          <w:marLeft w:val="0"/>
                          <w:marRight w:val="0"/>
                          <w:marTop w:val="0"/>
                          <w:marBottom w:val="0"/>
                          <w:divBdr>
                            <w:top w:val="none" w:sz="0" w:space="0" w:color="auto"/>
                            <w:left w:val="none" w:sz="0" w:space="0" w:color="auto"/>
                            <w:bottom w:val="none" w:sz="0" w:space="0" w:color="auto"/>
                            <w:right w:val="none" w:sz="0" w:space="0" w:color="auto"/>
                          </w:divBdr>
                        </w:div>
                        <w:div w:id="424619573">
                          <w:marLeft w:val="0"/>
                          <w:marRight w:val="0"/>
                          <w:marTop w:val="0"/>
                          <w:marBottom w:val="0"/>
                          <w:divBdr>
                            <w:top w:val="none" w:sz="0" w:space="0" w:color="auto"/>
                            <w:left w:val="none" w:sz="0" w:space="0" w:color="auto"/>
                            <w:bottom w:val="none" w:sz="0" w:space="0" w:color="auto"/>
                            <w:right w:val="none" w:sz="0" w:space="0" w:color="auto"/>
                          </w:divBdr>
                        </w:div>
                        <w:div w:id="1322344591">
                          <w:marLeft w:val="0"/>
                          <w:marRight w:val="0"/>
                          <w:marTop w:val="0"/>
                          <w:marBottom w:val="0"/>
                          <w:divBdr>
                            <w:top w:val="none" w:sz="0" w:space="0" w:color="auto"/>
                            <w:left w:val="none" w:sz="0" w:space="0" w:color="auto"/>
                            <w:bottom w:val="none" w:sz="0" w:space="0" w:color="auto"/>
                            <w:right w:val="none" w:sz="0" w:space="0" w:color="auto"/>
                          </w:divBdr>
                        </w:div>
                        <w:div w:id="2111583244">
                          <w:marLeft w:val="0"/>
                          <w:marRight w:val="0"/>
                          <w:marTop w:val="0"/>
                          <w:marBottom w:val="0"/>
                          <w:divBdr>
                            <w:top w:val="none" w:sz="0" w:space="0" w:color="auto"/>
                            <w:left w:val="none" w:sz="0" w:space="0" w:color="auto"/>
                            <w:bottom w:val="none" w:sz="0" w:space="0" w:color="auto"/>
                            <w:right w:val="none" w:sz="0" w:space="0" w:color="auto"/>
                          </w:divBdr>
                        </w:div>
                        <w:div w:id="1039937547">
                          <w:marLeft w:val="0"/>
                          <w:marRight w:val="0"/>
                          <w:marTop w:val="0"/>
                          <w:marBottom w:val="0"/>
                          <w:divBdr>
                            <w:top w:val="none" w:sz="0" w:space="0" w:color="auto"/>
                            <w:left w:val="none" w:sz="0" w:space="0" w:color="auto"/>
                            <w:bottom w:val="none" w:sz="0" w:space="0" w:color="auto"/>
                            <w:right w:val="none" w:sz="0" w:space="0" w:color="auto"/>
                          </w:divBdr>
                        </w:div>
                        <w:div w:id="847988775">
                          <w:marLeft w:val="0"/>
                          <w:marRight w:val="0"/>
                          <w:marTop w:val="0"/>
                          <w:marBottom w:val="0"/>
                          <w:divBdr>
                            <w:top w:val="none" w:sz="0" w:space="0" w:color="auto"/>
                            <w:left w:val="none" w:sz="0" w:space="0" w:color="auto"/>
                            <w:bottom w:val="none" w:sz="0" w:space="0" w:color="auto"/>
                            <w:right w:val="none" w:sz="0" w:space="0" w:color="auto"/>
                          </w:divBdr>
                        </w:div>
                        <w:div w:id="591667330">
                          <w:marLeft w:val="0"/>
                          <w:marRight w:val="0"/>
                          <w:marTop w:val="0"/>
                          <w:marBottom w:val="0"/>
                          <w:divBdr>
                            <w:top w:val="none" w:sz="0" w:space="0" w:color="auto"/>
                            <w:left w:val="none" w:sz="0" w:space="0" w:color="auto"/>
                            <w:bottom w:val="none" w:sz="0" w:space="0" w:color="auto"/>
                            <w:right w:val="none" w:sz="0" w:space="0" w:color="auto"/>
                          </w:divBdr>
                        </w:div>
                        <w:div w:id="1054625898">
                          <w:marLeft w:val="0"/>
                          <w:marRight w:val="0"/>
                          <w:marTop w:val="0"/>
                          <w:marBottom w:val="0"/>
                          <w:divBdr>
                            <w:top w:val="none" w:sz="0" w:space="0" w:color="auto"/>
                            <w:left w:val="none" w:sz="0" w:space="0" w:color="auto"/>
                            <w:bottom w:val="none" w:sz="0" w:space="0" w:color="auto"/>
                            <w:right w:val="none" w:sz="0" w:space="0" w:color="auto"/>
                          </w:divBdr>
                        </w:div>
                        <w:div w:id="457069582">
                          <w:marLeft w:val="0"/>
                          <w:marRight w:val="0"/>
                          <w:marTop w:val="0"/>
                          <w:marBottom w:val="0"/>
                          <w:divBdr>
                            <w:top w:val="none" w:sz="0" w:space="0" w:color="auto"/>
                            <w:left w:val="none" w:sz="0" w:space="0" w:color="auto"/>
                            <w:bottom w:val="none" w:sz="0" w:space="0" w:color="auto"/>
                            <w:right w:val="none" w:sz="0" w:space="0" w:color="auto"/>
                          </w:divBdr>
                        </w:div>
                        <w:div w:id="964241152">
                          <w:marLeft w:val="0"/>
                          <w:marRight w:val="0"/>
                          <w:marTop w:val="0"/>
                          <w:marBottom w:val="0"/>
                          <w:divBdr>
                            <w:top w:val="none" w:sz="0" w:space="0" w:color="auto"/>
                            <w:left w:val="none" w:sz="0" w:space="0" w:color="auto"/>
                            <w:bottom w:val="none" w:sz="0" w:space="0" w:color="auto"/>
                            <w:right w:val="none" w:sz="0" w:space="0" w:color="auto"/>
                          </w:divBdr>
                        </w:div>
                        <w:div w:id="974675865">
                          <w:marLeft w:val="0"/>
                          <w:marRight w:val="0"/>
                          <w:marTop w:val="0"/>
                          <w:marBottom w:val="0"/>
                          <w:divBdr>
                            <w:top w:val="none" w:sz="0" w:space="0" w:color="auto"/>
                            <w:left w:val="none" w:sz="0" w:space="0" w:color="auto"/>
                            <w:bottom w:val="none" w:sz="0" w:space="0" w:color="auto"/>
                            <w:right w:val="none" w:sz="0" w:space="0" w:color="auto"/>
                          </w:divBdr>
                        </w:div>
                        <w:div w:id="338318199">
                          <w:marLeft w:val="0"/>
                          <w:marRight w:val="0"/>
                          <w:marTop w:val="0"/>
                          <w:marBottom w:val="0"/>
                          <w:divBdr>
                            <w:top w:val="none" w:sz="0" w:space="0" w:color="auto"/>
                            <w:left w:val="none" w:sz="0" w:space="0" w:color="auto"/>
                            <w:bottom w:val="none" w:sz="0" w:space="0" w:color="auto"/>
                            <w:right w:val="none" w:sz="0" w:space="0" w:color="auto"/>
                          </w:divBdr>
                        </w:div>
                        <w:div w:id="672103243">
                          <w:marLeft w:val="0"/>
                          <w:marRight w:val="0"/>
                          <w:marTop w:val="0"/>
                          <w:marBottom w:val="0"/>
                          <w:divBdr>
                            <w:top w:val="none" w:sz="0" w:space="0" w:color="auto"/>
                            <w:left w:val="none" w:sz="0" w:space="0" w:color="auto"/>
                            <w:bottom w:val="none" w:sz="0" w:space="0" w:color="auto"/>
                            <w:right w:val="none" w:sz="0" w:space="0" w:color="auto"/>
                          </w:divBdr>
                        </w:div>
                        <w:div w:id="346060234">
                          <w:marLeft w:val="0"/>
                          <w:marRight w:val="0"/>
                          <w:marTop w:val="0"/>
                          <w:marBottom w:val="0"/>
                          <w:divBdr>
                            <w:top w:val="none" w:sz="0" w:space="0" w:color="auto"/>
                            <w:left w:val="none" w:sz="0" w:space="0" w:color="auto"/>
                            <w:bottom w:val="none" w:sz="0" w:space="0" w:color="auto"/>
                            <w:right w:val="none" w:sz="0" w:space="0" w:color="auto"/>
                          </w:divBdr>
                        </w:div>
                        <w:div w:id="1621642689">
                          <w:marLeft w:val="0"/>
                          <w:marRight w:val="0"/>
                          <w:marTop w:val="0"/>
                          <w:marBottom w:val="0"/>
                          <w:divBdr>
                            <w:top w:val="none" w:sz="0" w:space="0" w:color="auto"/>
                            <w:left w:val="none" w:sz="0" w:space="0" w:color="auto"/>
                            <w:bottom w:val="none" w:sz="0" w:space="0" w:color="auto"/>
                            <w:right w:val="none" w:sz="0" w:space="0" w:color="auto"/>
                          </w:divBdr>
                        </w:div>
                        <w:div w:id="173960274">
                          <w:marLeft w:val="0"/>
                          <w:marRight w:val="0"/>
                          <w:marTop w:val="0"/>
                          <w:marBottom w:val="0"/>
                          <w:divBdr>
                            <w:top w:val="none" w:sz="0" w:space="0" w:color="auto"/>
                            <w:left w:val="none" w:sz="0" w:space="0" w:color="auto"/>
                            <w:bottom w:val="none" w:sz="0" w:space="0" w:color="auto"/>
                            <w:right w:val="none" w:sz="0" w:space="0" w:color="auto"/>
                          </w:divBdr>
                        </w:div>
                        <w:div w:id="1070810784">
                          <w:marLeft w:val="0"/>
                          <w:marRight w:val="0"/>
                          <w:marTop w:val="0"/>
                          <w:marBottom w:val="0"/>
                          <w:divBdr>
                            <w:top w:val="none" w:sz="0" w:space="0" w:color="auto"/>
                            <w:left w:val="none" w:sz="0" w:space="0" w:color="auto"/>
                            <w:bottom w:val="none" w:sz="0" w:space="0" w:color="auto"/>
                            <w:right w:val="none" w:sz="0" w:space="0" w:color="auto"/>
                          </w:divBdr>
                        </w:div>
                        <w:div w:id="379479885">
                          <w:marLeft w:val="0"/>
                          <w:marRight w:val="0"/>
                          <w:marTop w:val="0"/>
                          <w:marBottom w:val="0"/>
                          <w:divBdr>
                            <w:top w:val="none" w:sz="0" w:space="0" w:color="auto"/>
                            <w:left w:val="none" w:sz="0" w:space="0" w:color="auto"/>
                            <w:bottom w:val="none" w:sz="0" w:space="0" w:color="auto"/>
                            <w:right w:val="none" w:sz="0" w:space="0" w:color="auto"/>
                          </w:divBdr>
                        </w:div>
                        <w:div w:id="256713361">
                          <w:marLeft w:val="0"/>
                          <w:marRight w:val="0"/>
                          <w:marTop w:val="0"/>
                          <w:marBottom w:val="0"/>
                          <w:divBdr>
                            <w:top w:val="none" w:sz="0" w:space="0" w:color="auto"/>
                            <w:left w:val="none" w:sz="0" w:space="0" w:color="auto"/>
                            <w:bottom w:val="none" w:sz="0" w:space="0" w:color="auto"/>
                            <w:right w:val="none" w:sz="0" w:space="0" w:color="auto"/>
                          </w:divBdr>
                        </w:div>
                        <w:div w:id="364865466">
                          <w:marLeft w:val="0"/>
                          <w:marRight w:val="0"/>
                          <w:marTop w:val="0"/>
                          <w:marBottom w:val="0"/>
                          <w:divBdr>
                            <w:top w:val="none" w:sz="0" w:space="0" w:color="auto"/>
                            <w:left w:val="none" w:sz="0" w:space="0" w:color="auto"/>
                            <w:bottom w:val="none" w:sz="0" w:space="0" w:color="auto"/>
                            <w:right w:val="none" w:sz="0" w:space="0" w:color="auto"/>
                          </w:divBdr>
                        </w:div>
                        <w:div w:id="1884973625">
                          <w:marLeft w:val="0"/>
                          <w:marRight w:val="0"/>
                          <w:marTop w:val="0"/>
                          <w:marBottom w:val="0"/>
                          <w:divBdr>
                            <w:top w:val="none" w:sz="0" w:space="0" w:color="auto"/>
                            <w:left w:val="none" w:sz="0" w:space="0" w:color="auto"/>
                            <w:bottom w:val="none" w:sz="0" w:space="0" w:color="auto"/>
                            <w:right w:val="none" w:sz="0" w:space="0" w:color="auto"/>
                          </w:divBdr>
                        </w:div>
                        <w:div w:id="749086625">
                          <w:marLeft w:val="0"/>
                          <w:marRight w:val="0"/>
                          <w:marTop w:val="0"/>
                          <w:marBottom w:val="0"/>
                          <w:divBdr>
                            <w:top w:val="none" w:sz="0" w:space="0" w:color="auto"/>
                            <w:left w:val="none" w:sz="0" w:space="0" w:color="auto"/>
                            <w:bottom w:val="none" w:sz="0" w:space="0" w:color="auto"/>
                            <w:right w:val="none" w:sz="0" w:space="0" w:color="auto"/>
                          </w:divBdr>
                        </w:div>
                        <w:div w:id="1395201859">
                          <w:marLeft w:val="0"/>
                          <w:marRight w:val="0"/>
                          <w:marTop w:val="0"/>
                          <w:marBottom w:val="0"/>
                          <w:divBdr>
                            <w:top w:val="none" w:sz="0" w:space="0" w:color="auto"/>
                            <w:left w:val="none" w:sz="0" w:space="0" w:color="auto"/>
                            <w:bottom w:val="none" w:sz="0" w:space="0" w:color="auto"/>
                            <w:right w:val="none" w:sz="0" w:space="0" w:color="auto"/>
                          </w:divBdr>
                        </w:div>
                        <w:div w:id="2058624112">
                          <w:marLeft w:val="0"/>
                          <w:marRight w:val="0"/>
                          <w:marTop w:val="0"/>
                          <w:marBottom w:val="0"/>
                          <w:divBdr>
                            <w:top w:val="none" w:sz="0" w:space="0" w:color="auto"/>
                            <w:left w:val="none" w:sz="0" w:space="0" w:color="auto"/>
                            <w:bottom w:val="none" w:sz="0" w:space="0" w:color="auto"/>
                            <w:right w:val="none" w:sz="0" w:space="0" w:color="auto"/>
                          </w:divBdr>
                        </w:div>
                        <w:div w:id="92020352">
                          <w:marLeft w:val="0"/>
                          <w:marRight w:val="0"/>
                          <w:marTop w:val="0"/>
                          <w:marBottom w:val="0"/>
                          <w:divBdr>
                            <w:top w:val="none" w:sz="0" w:space="0" w:color="auto"/>
                            <w:left w:val="none" w:sz="0" w:space="0" w:color="auto"/>
                            <w:bottom w:val="none" w:sz="0" w:space="0" w:color="auto"/>
                            <w:right w:val="none" w:sz="0" w:space="0" w:color="auto"/>
                          </w:divBdr>
                        </w:div>
                        <w:div w:id="815606271">
                          <w:marLeft w:val="0"/>
                          <w:marRight w:val="0"/>
                          <w:marTop w:val="0"/>
                          <w:marBottom w:val="0"/>
                          <w:divBdr>
                            <w:top w:val="none" w:sz="0" w:space="0" w:color="auto"/>
                            <w:left w:val="none" w:sz="0" w:space="0" w:color="auto"/>
                            <w:bottom w:val="none" w:sz="0" w:space="0" w:color="auto"/>
                            <w:right w:val="none" w:sz="0" w:space="0" w:color="auto"/>
                          </w:divBdr>
                        </w:div>
                        <w:div w:id="799374000">
                          <w:marLeft w:val="0"/>
                          <w:marRight w:val="0"/>
                          <w:marTop w:val="0"/>
                          <w:marBottom w:val="0"/>
                          <w:divBdr>
                            <w:top w:val="none" w:sz="0" w:space="0" w:color="auto"/>
                            <w:left w:val="none" w:sz="0" w:space="0" w:color="auto"/>
                            <w:bottom w:val="none" w:sz="0" w:space="0" w:color="auto"/>
                            <w:right w:val="none" w:sz="0" w:space="0" w:color="auto"/>
                          </w:divBdr>
                        </w:div>
                        <w:div w:id="1446919867">
                          <w:marLeft w:val="0"/>
                          <w:marRight w:val="0"/>
                          <w:marTop w:val="0"/>
                          <w:marBottom w:val="0"/>
                          <w:divBdr>
                            <w:top w:val="none" w:sz="0" w:space="0" w:color="auto"/>
                            <w:left w:val="none" w:sz="0" w:space="0" w:color="auto"/>
                            <w:bottom w:val="none" w:sz="0" w:space="0" w:color="auto"/>
                            <w:right w:val="none" w:sz="0" w:space="0" w:color="auto"/>
                          </w:divBdr>
                        </w:div>
                        <w:div w:id="498618425">
                          <w:marLeft w:val="0"/>
                          <w:marRight w:val="0"/>
                          <w:marTop w:val="0"/>
                          <w:marBottom w:val="0"/>
                          <w:divBdr>
                            <w:top w:val="none" w:sz="0" w:space="0" w:color="auto"/>
                            <w:left w:val="none" w:sz="0" w:space="0" w:color="auto"/>
                            <w:bottom w:val="none" w:sz="0" w:space="0" w:color="auto"/>
                            <w:right w:val="none" w:sz="0" w:space="0" w:color="auto"/>
                          </w:divBdr>
                        </w:div>
                        <w:div w:id="843474333">
                          <w:marLeft w:val="0"/>
                          <w:marRight w:val="0"/>
                          <w:marTop w:val="0"/>
                          <w:marBottom w:val="0"/>
                          <w:divBdr>
                            <w:top w:val="none" w:sz="0" w:space="0" w:color="auto"/>
                            <w:left w:val="none" w:sz="0" w:space="0" w:color="auto"/>
                            <w:bottom w:val="none" w:sz="0" w:space="0" w:color="auto"/>
                            <w:right w:val="none" w:sz="0" w:space="0" w:color="auto"/>
                          </w:divBdr>
                        </w:div>
                        <w:div w:id="1873372892">
                          <w:marLeft w:val="0"/>
                          <w:marRight w:val="0"/>
                          <w:marTop w:val="0"/>
                          <w:marBottom w:val="0"/>
                          <w:divBdr>
                            <w:top w:val="none" w:sz="0" w:space="0" w:color="auto"/>
                            <w:left w:val="none" w:sz="0" w:space="0" w:color="auto"/>
                            <w:bottom w:val="none" w:sz="0" w:space="0" w:color="auto"/>
                            <w:right w:val="none" w:sz="0" w:space="0" w:color="auto"/>
                          </w:divBdr>
                        </w:div>
                        <w:div w:id="648944108">
                          <w:marLeft w:val="0"/>
                          <w:marRight w:val="0"/>
                          <w:marTop w:val="0"/>
                          <w:marBottom w:val="0"/>
                          <w:divBdr>
                            <w:top w:val="none" w:sz="0" w:space="0" w:color="auto"/>
                            <w:left w:val="none" w:sz="0" w:space="0" w:color="auto"/>
                            <w:bottom w:val="none" w:sz="0" w:space="0" w:color="auto"/>
                            <w:right w:val="none" w:sz="0" w:space="0" w:color="auto"/>
                          </w:divBdr>
                        </w:div>
                        <w:div w:id="295113343">
                          <w:marLeft w:val="0"/>
                          <w:marRight w:val="0"/>
                          <w:marTop w:val="0"/>
                          <w:marBottom w:val="0"/>
                          <w:divBdr>
                            <w:top w:val="none" w:sz="0" w:space="0" w:color="auto"/>
                            <w:left w:val="none" w:sz="0" w:space="0" w:color="auto"/>
                            <w:bottom w:val="none" w:sz="0" w:space="0" w:color="auto"/>
                            <w:right w:val="none" w:sz="0" w:space="0" w:color="auto"/>
                          </w:divBdr>
                        </w:div>
                        <w:div w:id="675887954">
                          <w:marLeft w:val="0"/>
                          <w:marRight w:val="0"/>
                          <w:marTop w:val="0"/>
                          <w:marBottom w:val="0"/>
                          <w:divBdr>
                            <w:top w:val="none" w:sz="0" w:space="0" w:color="auto"/>
                            <w:left w:val="none" w:sz="0" w:space="0" w:color="auto"/>
                            <w:bottom w:val="none" w:sz="0" w:space="0" w:color="auto"/>
                            <w:right w:val="none" w:sz="0" w:space="0" w:color="auto"/>
                          </w:divBdr>
                        </w:div>
                        <w:div w:id="1373463462">
                          <w:marLeft w:val="0"/>
                          <w:marRight w:val="0"/>
                          <w:marTop w:val="0"/>
                          <w:marBottom w:val="0"/>
                          <w:divBdr>
                            <w:top w:val="none" w:sz="0" w:space="0" w:color="auto"/>
                            <w:left w:val="none" w:sz="0" w:space="0" w:color="auto"/>
                            <w:bottom w:val="none" w:sz="0" w:space="0" w:color="auto"/>
                            <w:right w:val="none" w:sz="0" w:space="0" w:color="auto"/>
                          </w:divBdr>
                        </w:div>
                        <w:div w:id="1891460151">
                          <w:marLeft w:val="0"/>
                          <w:marRight w:val="0"/>
                          <w:marTop w:val="0"/>
                          <w:marBottom w:val="0"/>
                          <w:divBdr>
                            <w:top w:val="none" w:sz="0" w:space="0" w:color="auto"/>
                            <w:left w:val="none" w:sz="0" w:space="0" w:color="auto"/>
                            <w:bottom w:val="none" w:sz="0" w:space="0" w:color="auto"/>
                            <w:right w:val="none" w:sz="0" w:space="0" w:color="auto"/>
                          </w:divBdr>
                        </w:div>
                        <w:div w:id="1079063414">
                          <w:marLeft w:val="0"/>
                          <w:marRight w:val="0"/>
                          <w:marTop w:val="0"/>
                          <w:marBottom w:val="0"/>
                          <w:divBdr>
                            <w:top w:val="none" w:sz="0" w:space="0" w:color="auto"/>
                            <w:left w:val="none" w:sz="0" w:space="0" w:color="auto"/>
                            <w:bottom w:val="none" w:sz="0" w:space="0" w:color="auto"/>
                            <w:right w:val="none" w:sz="0" w:space="0" w:color="auto"/>
                          </w:divBdr>
                        </w:div>
                        <w:div w:id="1351252469">
                          <w:marLeft w:val="0"/>
                          <w:marRight w:val="0"/>
                          <w:marTop w:val="0"/>
                          <w:marBottom w:val="0"/>
                          <w:divBdr>
                            <w:top w:val="none" w:sz="0" w:space="0" w:color="auto"/>
                            <w:left w:val="none" w:sz="0" w:space="0" w:color="auto"/>
                            <w:bottom w:val="none" w:sz="0" w:space="0" w:color="auto"/>
                            <w:right w:val="none" w:sz="0" w:space="0" w:color="auto"/>
                          </w:divBdr>
                        </w:div>
                        <w:div w:id="1391464479">
                          <w:marLeft w:val="0"/>
                          <w:marRight w:val="0"/>
                          <w:marTop w:val="0"/>
                          <w:marBottom w:val="0"/>
                          <w:divBdr>
                            <w:top w:val="none" w:sz="0" w:space="0" w:color="auto"/>
                            <w:left w:val="none" w:sz="0" w:space="0" w:color="auto"/>
                            <w:bottom w:val="none" w:sz="0" w:space="0" w:color="auto"/>
                            <w:right w:val="none" w:sz="0" w:space="0" w:color="auto"/>
                          </w:divBdr>
                        </w:div>
                        <w:div w:id="1971395839">
                          <w:marLeft w:val="0"/>
                          <w:marRight w:val="0"/>
                          <w:marTop w:val="0"/>
                          <w:marBottom w:val="0"/>
                          <w:divBdr>
                            <w:top w:val="none" w:sz="0" w:space="0" w:color="auto"/>
                            <w:left w:val="none" w:sz="0" w:space="0" w:color="auto"/>
                            <w:bottom w:val="none" w:sz="0" w:space="0" w:color="auto"/>
                            <w:right w:val="none" w:sz="0" w:space="0" w:color="auto"/>
                          </w:divBdr>
                        </w:div>
                        <w:div w:id="1954507381">
                          <w:marLeft w:val="0"/>
                          <w:marRight w:val="0"/>
                          <w:marTop w:val="0"/>
                          <w:marBottom w:val="0"/>
                          <w:divBdr>
                            <w:top w:val="none" w:sz="0" w:space="0" w:color="auto"/>
                            <w:left w:val="none" w:sz="0" w:space="0" w:color="auto"/>
                            <w:bottom w:val="none" w:sz="0" w:space="0" w:color="auto"/>
                            <w:right w:val="none" w:sz="0" w:space="0" w:color="auto"/>
                          </w:divBdr>
                        </w:div>
                        <w:div w:id="979530068">
                          <w:marLeft w:val="0"/>
                          <w:marRight w:val="0"/>
                          <w:marTop w:val="0"/>
                          <w:marBottom w:val="0"/>
                          <w:divBdr>
                            <w:top w:val="none" w:sz="0" w:space="0" w:color="auto"/>
                            <w:left w:val="none" w:sz="0" w:space="0" w:color="auto"/>
                            <w:bottom w:val="none" w:sz="0" w:space="0" w:color="auto"/>
                            <w:right w:val="none" w:sz="0" w:space="0" w:color="auto"/>
                          </w:divBdr>
                        </w:div>
                        <w:div w:id="1484394564">
                          <w:marLeft w:val="0"/>
                          <w:marRight w:val="0"/>
                          <w:marTop w:val="0"/>
                          <w:marBottom w:val="0"/>
                          <w:divBdr>
                            <w:top w:val="none" w:sz="0" w:space="0" w:color="auto"/>
                            <w:left w:val="none" w:sz="0" w:space="0" w:color="auto"/>
                            <w:bottom w:val="none" w:sz="0" w:space="0" w:color="auto"/>
                            <w:right w:val="none" w:sz="0" w:space="0" w:color="auto"/>
                          </w:divBdr>
                        </w:div>
                        <w:div w:id="115872026">
                          <w:marLeft w:val="0"/>
                          <w:marRight w:val="0"/>
                          <w:marTop w:val="0"/>
                          <w:marBottom w:val="0"/>
                          <w:divBdr>
                            <w:top w:val="none" w:sz="0" w:space="0" w:color="auto"/>
                            <w:left w:val="none" w:sz="0" w:space="0" w:color="auto"/>
                            <w:bottom w:val="none" w:sz="0" w:space="0" w:color="auto"/>
                            <w:right w:val="none" w:sz="0" w:space="0" w:color="auto"/>
                          </w:divBdr>
                        </w:div>
                        <w:div w:id="734475960">
                          <w:marLeft w:val="0"/>
                          <w:marRight w:val="0"/>
                          <w:marTop w:val="0"/>
                          <w:marBottom w:val="0"/>
                          <w:divBdr>
                            <w:top w:val="none" w:sz="0" w:space="0" w:color="auto"/>
                            <w:left w:val="none" w:sz="0" w:space="0" w:color="auto"/>
                            <w:bottom w:val="none" w:sz="0" w:space="0" w:color="auto"/>
                            <w:right w:val="none" w:sz="0" w:space="0" w:color="auto"/>
                          </w:divBdr>
                        </w:div>
                        <w:div w:id="1124811953">
                          <w:marLeft w:val="0"/>
                          <w:marRight w:val="0"/>
                          <w:marTop w:val="0"/>
                          <w:marBottom w:val="0"/>
                          <w:divBdr>
                            <w:top w:val="none" w:sz="0" w:space="0" w:color="auto"/>
                            <w:left w:val="none" w:sz="0" w:space="0" w:color="auto"/>
                            <w:bottom w:val="none" w:sz="0" w:space="0" w:color="auto"/>
                            <w:right w:val="none" w:sz="0" w:space="0" w:color="auto"/>
                          </w:divBdr>
                        </w:div>
                        <w:div w:id="1486362204">
                          <w:marLeft w:val="0"/>
                          <w:marRight w:val="0"/>
                          <w:marTop w:val="0"/>
                          <w:marBottom w:val="0"/>
                          <w:divBdr>
                            <w:top w:val="none" w:sz="0" w:space="0" w:color="auto"/>
                            <w:left w:val="none" w:sz="0" w:space="0" w:color="auto"/>
                            <w:bottom w:val="none" w:sz="0" w:space="0" w:color="auto"/>
                            <w:right w:val="none" w:sz="0" w:space="0" w:color="auto"/>
                          </w:divBdr>
                        </w:div>
                        <w:div w:id="1303460222">
                          <w:marLeft w:val="0"/>
                          <w:marRight w:val="0"/>
                          <w:marTop w:val="0"/>
                          <w:marBottom w:val="0"/>
                          <w:divBdr>
                            <w:top w:val="none" w:sz="0" w:space="0" w:color="auto"/>
                            <w:left w:val="none" w:sz="0" w:space="0" w:color="auto"/>
                            <w:bottom w:val="none" w:sz="0" w:space="0" w:color="auto"/>
                            <w:right w:val="none" w:sz="0" w:space="0" w:color="auto"/>
                          </w:divBdr>
                        </w:div>
                        <w:div w:id="1081608513">
                          <w:marLeft w:val="0"/>
                          <w:marRight w:val="0"/>
                          <w:marTop w:val="0"/>
                          <w:marBottom w:val="0"/>
                          <w:divBdr>
                            <w:top w:val="none" w:sz="0" w:space="0" w:color="auto"/>
                            <w:left w:val="none" w:sz="0" w:space="0" w:color="auto"/>
                            <w:bottom w:val="none" w:sz="0" w:space="0" w:color="auto"/>
                            <w:right w:val="none" w:sz="0" w:space="0" w:color="auto"/>
                          </w:divBdr>
                        </w:div>
                        <w:div w:id="2133134403">
                          <w:marLeft w:val="0"/>
                          <w:marRight w:val="0"/>
                          <w:marTop w:val="0"/>
                          <w:marBottom w:val="0"/>
                          <w:divBdr>
                            <w:top w:val="none" w:sz="0" w:space="0" w:color="auto"/>
                            <w:left w:val="none" w:sz="0" w:space="0" w:color="auto"/>
                            <w:bottom w:val="none" w:sz="0" w:space="0" w:color="auto"/>
                            <w:right w:val="none" w:sz="0" w:space="0" w:color="auto"/>
                          </w:divBdr>
                        </w:div>
                        <w:div w:id="1646468415">
                          <w:marLeft w:val="0"/>
                          <w:marRight w:val="0"/>
                          <w:marTop w:val="0"/>
                          <w:marBottom w:val="0"/>
                          <w:divBdr>
                            <w:top w:val="none" w:sz="0" w:space="0" w:color="auto"/>
                            <w:left w:val="none" w:sz="0" w:space="0" w:color="auto"/>
                            <w:bottom w:val="none" w:sz="0" w:space="0" w:color="auto"/>
                            <w:right w:val="none" w:sz="0" w:space="0" w:color="auto"/>
                          </w:divBdr>
                        </w:div>
                        <w:div w:id="2135176814">
                          <w:marLeft w:val="0"/>
                          <w:marRight w:val="0"/>
                          <w:marTop w:val="0"/>
                          <w:marBottom w:val="0"/>
                          <w:divBdr>
                            <w:top w:val="none" w:sz="0" w:space="0" w:color="auto"/>
                            <w:left w:val="none" w:sz="0" w:space="0" w:color="auto"/>
                            <w:bottom w:val="none" w:sz="0" w:space="0" w:color="auto"/>
                            <w:right w:val="none" w:sz="0" w:space="0" w:color="auto"/>
                          </w:divBdr>
                        </w:div>
                        <w:div w:id="863710777">
                          <w:marLeft w:val="0"/>
                          <w:marRight w:val="0"/>
                          <w:marTop w:val="0"/>
                          <w:marBottom w:val="0"/>
                          <w:divBdr>
                            <w:top w:val="none" w:sz="0" w:space="0" w:color="auto"/>
                            <w:left w:val="none" w:sz="0" w:space="0" w:color="auto"/>
                            <w:bottom w:val="none" w:sz="0" w:space="0" w:color="auto"/>
                            <w:right w:val="none" w:sz="0" w:space="0" w:color="auto"/>
                          </w:divBdr>
                        </w:div>
                        <w:div w:id="1138036317">
                          <w:marLeft w:val="0"/>
                          <w:marRight w:val="0"/>
                          <w:marTop w:val="0"/>
                          <w:marBottom w:val="0"/>
                          <w:divBdr>
                            <w:top w:val="none" w:sz="0" w:space="0" w:color="auto"/>
                            <w:left w:val="none" w:sz="0" w:space="0" w:color="auto"/>
                            <w:bottom w:val="none" w:sz="0" w:space="0" w:color="auto"/>
                            <w:right w:val="none" w:sz="0" w:space="0" w:color="auto"/>
                          </w:divBdr>
                        </w:div>
                        <w:div w:id="153575158">
                          <w:marLeft w:val="0"/>
                          <w:marRight w:val="0"/>
                          <w:marTop w:val="0"/>
                          <w:marBottom w:val="0"/>
                          <w:divBdr>
                            <w:top w:val="none" w:sz="0" w:space="0" w:color="auto"/>
                            <w:left w:val="none" w:sz="0" w:space="0" w:color="auto"/>
                            <w:bottom w:val="none" w:sz="0" w:space="0" w:color="auto"/>
                            <w:right w:val="none" w:sz="0" w:space="0" w:color="auto"/>
                          </w:divBdr>
                        </w:div>
                        <w:div w:id="883175923">
                          <w:marLeft w:val="0"/>
                          <w:marRight w:val="0"/>
                          <w:marTop w:val="0"/>
                          <w:marBottom w:val="0"/>
                          <w:divBdr>
                            <w:top w:val="none" w:sz="0" w:space="0" w:color="auto"/>
                            <w:left w:val="none" w:sz="0" w:space="0" w:color="auto"/>
                            <w:bottom w:val="none" w:sz="0" w:space="0" w:color="auto"/>
                            <w:right w:val="none" w:sz="0" w:space="0" w:color="auto"/>
                          </w:divBdr>
                        </w:div>
                        <w:div w:id="1230849032">
                          <w:marLeft w:val="0"/>
                          <w:marRight w:val="0"/>
                          <w:marTop w:val="0"/>
                          <w:marBottom w:val="0"/>
                          <w:divBdr>
                            <w:top w:val="none" w:sz="0" w:space="0" w:color="auto"/>
                            <w:left w:val="none" w:sz="0" w:space="0" w:color="auto"/>
                            <w:bottom w:val="none" w:sz="0" w:space="0" w:color="auto"/>
                            <w:right w:val="none" w:sz="0" w:space="0" w:color="auto"/>
                          </w:divBdr>
                        </w:div>
                        <w:div w:id="2131237868">
                          <w:marLeft w:val="0"/>
                          <w:marRight w:val="0"/>
                          <w:marTop w:val="0"/>
                          <w:marBottom w:val="0"/>
                          <w:divBdr>
                            <w:top w:val="none" w:sz="0" w:space="0" w:color="auto"/>
                            <w:left w:val="none" w:sz="0" w:space="0" w:color="auto"/>
                            <w:bottom w:val="none" w:sz="0" w:space="0" w:color="auto"/>
                            <w:right w:val="none" w:sz="0" w:space="0" w:color="auto"/>
                          </w:divBdr>
                        </w:div>
                        <w:div w:id="1011489780">
                          <w:marLeft w:val="0"/>
                          <w:marRight w:val="0"/>
                          <w:marTop w:val="0"/>
                          <w:marBottom w:val="0"/>
                          <w:divBdr>
                            <w:top w:val="none" w:sz="0" w:space="0" w:color="auto"/>
                            <w:left w:val="none" w:sz="0" w:space="0" w:color="auto"/>
                            <w:bottom w:val="none" w:sz="0" w:space="0" w:color="auto"/>
                            <w:right w:val="none" w:sz="0" w:space="0" w:color="auto"/>
                          </w:divBdr>
                        </w:div>
                        <w:div w:id="1972438155">
                          <w:marLeft w:val="0"/>
                          <w:marRight w:val="0"/>
                          <w:marTop w:val="0"/>
                          <w:marBottom w:val="0"/>
                          <w:divBdr>
                            <w:top w:val="none" w:sz="0" w:space="0" w:color="auto"/>
                            <w:left w:val="none" w:sz="0" w:space="0" w:color="auto"/>
                            <w:bottom w:val="none" w:sz="0" w:space="0" w:color="auto"/>
                            <w:right w:val="none" w:sz="0" w:space="0" w:color="auto"/>
                          </w:divBdr>
                        </w:div>
                        <w:div w:id="1546137752">
                          <w:marLeft w:val="0"/>
                          <w:marRight w:val="0"/>
                          <w:marTop w:val="0"/>
                          <w:marBottom w:val="0"/>
                          <w:divBdr>
                            <w:top w:val="none" w:sz="0" w:space="0" w:color="auto"/>
                            <w:left w:val="none" w:sz="0" w:space="0" w:color="auto"/>
                            <w:bottom w:val="none" w:sz="0" w:space="0" w:color="auto"/>
                            <w:right w:val="none" w:sz="0" w:space="0" w:color="auto"/>
                          </w:divBdr>
                        </w:div>
                        <w:div w:id="1226336108">
                          <w:marLeft w:val="0"/>
                          <w:marRight w:val="0"/>
                          <w:marTop w:val="0"/>
                          <w:marBottom w:val="0"/>
                          <w:divBdr>
                            <w:top w:val="none" w:sz="0" w:space="0" w:color="auto"/>
                            <w:left w:val="none" w:sz="0" w:space="0" w:color="auto"/>
                            <w:bottom w:val="none" w:sz="0" w:space="0" w:color="auto"/>
                            <w:right w:val="none" w:sz="0" w:space="0" w:color="auto"/>
                          </w:divBdr>
                        </w:div>
                        <w:div w:id="975642709">
                          <w:marLeft w:val="0"/>
                          <w:marRight w:val="0"/>
                          <w:marTop w:val="0"/>
                          <w:marBottom w:val="0"/>
                          <w:divBdr>
                            <w:top w:val="none" w:sz="0" w:space="0" w:color="auto"/>
                            <w:left w:val="none" w:sz="0" w:space="0" w:color="auto"/>
                            <w:bottom w:val="none" w:sz="0" w:space="0" w:color="auto"/>
                            <w:right w:val="none" w:sz="0" w:space="0" w:color="auto"/>
                          </w:divBdr>
                        </w:div>
                        <w:div w:id="1885172289">
                          <w:marLeft w:val="0"/>
                          <w:marRight w:val="0"/>
                          <w:marTop w:val="0"/>
                          <w:marBottom w:val="0"/>
                          <w:divBdr>
                            <w:top w:val="none" w:sz="0" w:space="0" w:color="auto"/>
                            <w:left w:val="none" w:sz="0" w:space="0" w:color="auto"/>
                            <w:bottom w:val="none" w:sz="0" w:space="0" w:color="auto"/>
                            <w:right w:val="none" w:sz="0" w:space="0" w:color="auto"/>
                          </w:divBdr>
                        </w:div>
                        <w:div w:id="1197234416">
                          <w:marLeft w:val="0"/>
                          <w:marRight w:val="0"/>
                          <w:marTop w:val="0"/>
                          <w:marBottom w:val="0"/>
                          <w:divBdr>
                            <w:top w:val="none" w:sz="0" w:space="0" w:color="auto"/>
                            <w:left w:val="none" w:sz="0" w:space="0" w:color="auto"/>
                            <w:bottom w:val="none" w:sz="0" w:space="0" w:color="auto"/>
                            <w:right w:val="none" w:sz="0" w:space="0" w:color="auto"/>
                          </w:divBdr>
                        </w:div>
                        <w:div w:id="558638900">
                          <w:marLeft w:val="0"/>
                          <w:marRight w:val="0"/>
                          <w:marTop w:val="0"/>
                          <w:marBottom w:val="0"/>
                          <w:divBdr>
                            <w:top w:val="none" w:sz="0" w:space="0" w:color="auto"/>
                            <w:left w:val="none" w:sz="0" w:space="0" w:color="auto"/>
                            <w:bottom w:val="none" w:sz="0" w:space="0" w:color="auto"/>
                            <w:right w:val="none" w:sz="0" w:space="0" w:color="auto"/>
                          </w:divBdr>
                        </w:div>
                        <w:div w:id="109513292">
                          <w:marLeft w:val="0"/>
                          <w:marRight w:val="0"/>
                          <w:marTop w:val="0"/>
                          <w:marBottom w:val="0"/>
                          <w:divBdr>
                            <w:top w:val="none" w:sz="0" w:space="0" w:color="auto"/>
                            <w:left w:val="none" w:sz="0" w:space="0" w:color="auto"/>
                            <w:bottom w:val="none" w:sz="0" w:space="0" w:color="auto"/>
                            <w:right w:val="none" w:sz="0" w:space="0" w:color="auto"/>
                          </w:divBdr>
                        </w:div>
                        <w:div w:id="41025834">
                          <w:marLeft w:val="0"/>
                          <w:marRight w:val="0"/>
                          <w:marTop w:val="0"/>
                          <w:marBottom w:val="0"/>
                          <w:divBdr>
                            <w:top w:val="none" w:sz="0" w:space="0" w:color="auto"/>
                            <w:left w:val="none" w:sz="0" w:space="0" w:color="auto"/>
                            <w:bottom w:val="none" w:sz="0" w:space="0" w:color="auto"/>
                            <w:right w:val="none" w:sz="0" w:space="0" w:color="auto"/>
                          </w:divBdr>
                        </w:div>
                        <w:div w:id="672604676">
                          <w:marLeft w:val="0"/>
                          <w:marRight w:val="0"/>
                          <w:marTop w:val="0"/>
                          <w:marBottom w:val="0"/>
                          <w:divBdr>
                            <w:top w:val="none" w:sz="0" w:space="0" w:color="auto"/>
                            <w:left w:val="none" w:sz="0" w:space="0" w:color="auto"/>
                            <w:bottom w:val="none" w:sz="0" w:space="0" w:color="auto"/>
                            <w:right w:val="none" w:sz="0" w:space="0" w:color="auto"/>
                          </w:divBdr>
                        </w:div>
                        <w:div w:id="79722707">
                          <w:marLeft w:val="0"/>
                          <w:marRight w:val="0"/>
                          <w:marTop w:val="0"/>
                          <w:marBottom w:val="0"/>
                          <w:divBdr>
                            <w:top w:val="none" w:sz="0" w:space="0" w:color="auto"/>
                            <w:left w:val="none" w:sz="0" w:space="0" w:color="auto"/>
                            <w:bottom w:val="none" w:sz="0" w:space="0" w:color="auto"/>
                            <w:right w:val="none" w:sz="0" w:space="0" w:color="auto"/>
                          </w:divBdr>
                        </w:div>
                        <w:div w:id="1364214044">
                          <w:marLeft w:val="0"/>
                          <w:marRight w:val="0"/>
                          <w:marTop w:val="0"/>
                          <w:marBottom w:val="0"/>
                          <w:divBdr>
                            <w:top w:val="none" w:sz="0" w:space="0" w:color="auto"/>
                            <w:left w:val="none" w:sz="0" w:space="0" w:color="auto"/>
                            <w:bottom w:val="none" w:sz="0" w:space="0" w:color="auto"/>
                            <w:right w:val="none" w:sz="0" w:space="0" w:color="auto"/>
                          </w:divBdr>
                        </w:div>
                        <w:div w:id="1750417897">
                          <w:marLeft w:val="0"/>
                          <w:marRight w:val="0"/>
                          <w:marTop w:val="0"/>
                          <w:marBottom w:val="0"/>
                          <w:divBdr>
                            <w:top w:val="none" w:sz="0" w:space="0" w:color="auto"/>
                            <w:left w:val="none" w:sz="0" w:space="0" w:color="auto"/>
                            <w:bottom w:val="none" w:sz="0" w:space="0" w:color="auto"/>
                            <w:right w:val="none" w:sz="0" w:space="0" w:color="auto"/>
                          </w:divBdr>
                        </w:div>
                        <w:div w:id="479618599">
                          <w:marLeft w:val="0"/>
                          <w:marRight w:val="0"/>
                          <w:marTop w:val="0"/>
                          <w:marBottom w:val="0"/>
                          <w:divBdr>
                            <w:top w:val="none" w:sz="0" w:space="0" w:color="auto"/>
                            <w:left w:val="none" w:sz="0" w:space="0" w:color="auto"/>
                            <w:bottom w:val="none" w:sz="0" w:space="0" w:color="auto"/>
                            <w:right w:val="none" w:sz="0" w:space="0" w:color="auto"/>
                          </w:divBdr>
                        </w:div>
                        <w:div w:id="372734252">
                          <w:marLeft w:val="0"/>
                          <w:marRight w:val="0"/>
                          <w:marTop w:val="0"/>
                          <w:marBottom w:val="0"/>
                          <w:divBdr>
                            <w:top w:val="none" w:sz="0" w:space="0" w:color="auto"/>
                            <w:left w:val="none" w:sz="0" w:space="0" w:color="auto"/>
                            <w:bottom w:val="none" w:sz="0" w:space="0" w:color="auto"/>
                            <w:right w:val="none" w:sz="0" w:space="0" w:color="auto"/>
                          </w:divBdr>
                        </w:div>
                        <w:div w:id="1139496420">
                          <w:marLeft w:val="0"/>
                          <w:marRight w:val="0"/>
                          <w:marTop w:val="0"/>
                          <w:marBottom w:val="0"/>
                          <w:divBdr>
                            <w:top w:val="none" w:sz="0" w:space="0" w:color="auto"/>
                            <w:left w:val="none" w:sz="0" w:space="0" w:color="auto"/>
                            <w:bottom w:val="none" w:sz="0" w:space="0" w:color="auto"/>
                            <w:right w:val="none" w:sz="0" w:space="0" w:color="auto"/>
                          </w:divBdr>
                        </w:div>
                        <w:div w:id="705763518">
                          <w:marLeft w:val="0"/>
                          <w:marRight w:val="0"/>
                          <w:marTop w:val="0"/>
                          <w:marBottom w:val="0"/>
                          <w:divBdr>
                            <w:top w:val="none" w:sz="0" w:space="0" w:color="auto"/>
                            <w:left w:val="none" w:sz="0" w:space="0" w:color="auto"/>
                            <w:bottom w:val="none" w:sz="0" w:space="0" w:color="auto"/>
                            <w:right w:val="none" w:sz="0" w:space="0" w:color="auto"/>
                          </w:divBdr>
                        </w:div>
                        <w:div w:id="1397170329">
                          <w:marLeft w:val="0"/>
                          <w:marRight w:val="0"/>
                          <w:marTop w:val="0"/>
                          <w:marBottom w:val="0"/>
                          <w:divBdr>
                            <w:top w:val="none" w:sz="0" w:space="0" w:color="auto"/>
                            <w:left w:val="none" w:sz="0" w:space="0" w:color="auto"/>
                            <w:bottom w:val="none" w:sz="0" w:space="0" w:color="auto"/>
                            <w:right w:val="none" w:sz="0" w:space="0" w:color="auto"/>
                          </w:divBdr>
                        </w:div>
                        <w:div w:id="751895794">
                          <w:marLeft w:val="0"/>
                          <w:marRight w:val="0"/>
                          <w:marTop w:val="0"/>
                          <w:marBottom w:val="0"/>
                          <w:divBdr>
                            <w:top w:val="none" w:sz="0" w:space="0" w:color="auto"/>
                            <w:left w:val="none" w:sz="0" w:space="0" w:color="auto"/>
                            <w:bottom w:val="none" w:sz="0" w:space="0" w:color="auto"/>
                            <w:right w:val="none" w:sz="0" w:space="0" w:color="auto"/>
                          </w:divBdr>
                        </w:div>
                        <w:div w:id="10305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65118">
              <w:marLeft w:val="0"/>
              <w:marRight w:val="0"/>
              <w:marTop w:val="0"/>
              <w:marBottom w:val="0"/>
              <w:divBdr>
                <w:top w:val="none" w:sz="0" w:space="0" w:color="auto"/>
                <w:left w:val="none" w:sz="0" w:space="0" w:color="auto"/>
                <w:bottom w:val="none" w:sz="0" w:space="0" w:color="auto"/>
                <w:right w:val="none" w:sz="0" w:space="0" w:color="auto"/>
              </w:divBdr>
              <w:divsChild>
                <w:div w:id="1185050033">
                  <w:marLeft w:val="0"/>
                  <w:marRight w:val="0"/>
                  <w:marTop w:val="0"/>
                  <w:marBottom w:val="0"/>
                  <w:divBdr>
                    <w:top w:val="none" w:sz="0" w:space="0" w:color="auto"/>
                    <w:left w:val="none" w:sz="0" w:space="0" w:color="auto"/>
                    <w:bottom w:val="none" w:sz="0" w:space="0" w:color="auto"/>
                    <w:right w:val="none" w:sz="0" w:space="0" w:color="auto"/>
                  </w:divBdr>
                  <w:divsChild>
                    <w:div w:id="1303342263">
                      <w:marLeft w:val="0"/>
                      <w:marRight w:val="0"/>
                      <w:marTop w:val="0"/>
                      <w:marBottom w:val="0"/>
                      <w:divBdr>
                        <w:top w:val="none" w:sz="0" w:space="0" w:color="auto"/>
                        <w:left w:val="none" w:sz="0" w:space="0" w:color="auto"/>
                        <w:bottom w:val="none" w:sz="0" w:space="0" w:color="auto"/>
                        <w:right w:val="none" w:sz="0" w:space="0" w:color="auto"/>
                      </w:divBdr>
                      <w:divsChild>
                        <w:div w:id="562330482">
                          <w:marLeft w:val="0"/>
                          <w:marRight w:val="0"/>
                          <w:marTop w:val="0"/>
                          <w:marBottom w:val="0"/>
                          <w:divBdr>
                            <w:top w:val="none" w:sz="0" w:space="0" w:color="auto"/>
                            <w:left w:val="none" w:sz="0" w:space="0" w:color="auto"/>
                            <w:bottom w:val="none" w:sz="0" w:space="0" w:color="auto"/>
                            <w:right w:val="none" w:sz="0" w:space="0" w:color="auto"/>
                          </w:divBdr>
                        </w:div>
                        <w:div w:id="1746872617">
                          <w:marLeft w:val="0"/>
                          <w:marRight w:val="0"/>
                          <w:marTop w:val="0"/>
                          <w:marBottom w:val="0"/>
                          <w:divBdr>
                            <w:top w:val="none" w:sz="0" w:space="0" w:color="auto"/>
                            <w:left w:val="none" w:sz="0" w:space="0" w:color="auto"/>
                            <w:bottom w:val="none" w:sz="0" w:space="0" w:color="auto"/>
                            <w:right w:val="none" w:sz="0" w:space="0" w:color="auto"/>
                          </w:divBdr>
                        </w:div>
                        <w:div w:id="429590093">
                          <w:marLeft w:val="0"/>
                          <w:marRight w:val="0"/>
                          <w:marTop w:val="0"/>
                          <w:marBottom w:val="0"/>
                          <w:divBdr>
                            <w:top w:val="none" w:sz="0" w:space="0" w:color="auto"/>
                            <w:left w:val="none" w:sz="0" w:space="0" w:color="auto"/>
                            <w:bottom w:val="none" w:sz="0" w:space="0" w:color="auto"/>
                            <w:right w:val="none" w:sz="0" w:space="0" w:color="auto"/>
                          </w:divBdr>
                        </w:div>
                        <w:div w:id="1421944722">
                          <w:marLeft w:val="0"/>
                          <w:marRight w:val="0"/>
                          <w:marTop w:val="0"/>
                          <w:marBottom w:val="0"/>
                          <w:divBdr>
                            <w:top w:val="none" w:sz="0" w:space="0" w:color="auto"/>
                            <w:left w:val="none" w:sz="0" w:space="0" w:color="auto"/>
                            <w:bottom w:val="none" w:sz="0" w:space="0" w:color="auto"/>
                            <w:right w:val="none" w:sz="0" w:space="0" w:color="auto"/>
                          </w:divBdr>
                        </w:div>
                        <w:div w:id="394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9547">
              <w:marLeft w:val="0"/>
              <w:marRight w:val="0"/>
              <w:marTop w:val="0"/>
              <w:marBottom w:val="0"/>
              <w:divBdr>
                <w:top w:val="none" w:sz="0" w:space="0" w:color="auto"/>
                <w:left w:val="none" w:sz="0" w:space="0" w:color="auto"/>
                <w:bottom w:val="none" w:sz="0" w:space="0" w:color="auto"/>
                <w:right w:val="none" w:sz="0" w:space="0" w:color="auto"/>
              </w:divBdr>
              <w:divsChild>
                <w:div w:id="417481296">
                  <w:marLeft w:val="0"/>
                  <w:marRight w:val="0"/>
                  <w:marTop w:val="0"/>
                  <w:marBottom w:val="0"/>
                  <w:divBdr>
                    <w:top w:val="none" w:sz="0" w:space="0" w:color="auto"/>
                    <w:left w:val="none" w:sz="0" w:space="0" w:color="auto"/>
                    <w:bottom w:val="none" w:sz="0" w:space="0" w:color="auto"/>
                    <w:right w:val="none" w:sz="0" w:space="0" w:color="auto"/>
                  </w:divBdr>
                  <w:divsChild>
                    <w:div w:id="1682976852">
                      <w:marLeft w:val="0"/>
                      <w:marRight w:val="0"/>
                      <w:marTop w:val="0"/>
                      <w:marBottom w:val="0"/>
                      <w:divBdr>
                        <w:top w:val="none" w:sz="0" w:space="0" w:color="auto"/>
                        <w:left w:val="none" w:sz="0" w:space="0" w:color="auto"/>
                        <w:bottom w:val="none" w:sz="0" w:space="0" w:color="auto"/>
                        <w:right w:val="none" w:sz="0" w:space="0" w:color="auto"/>
                      </w:divBdr>
                      <w:divsChild>
                        <w:div w:id="2000572266">
                          <w:marLeft w:val="0"/>
                          <w:marRight w:val="0"/>
                          <w:marTop w:val="0"/>
                          <w:marBottom w:val="0"/>
                          <w:divBdr>
                            <w:top w:val="none" w:sz="0" w:space="0" w:color="auto"/>
                            <w:left w:val="none" w:sz="0" w:space="0" w:color="auto"/>
                            <w:bottom w:val="none" w:sz="0" w:space="0" w:color="auto"/>
                            <w:right w:val="none" w:sz="0" w:space="0" w:color="auto"/>
                          </w:divBdr>
                        </w:div>
                        <w:div w:id="1011103363">
                          <w:marLeft w:val="0"/>
                          <w:marRight w:val="0"/>
                          <w:marTop w:val="0"/>
                          <w:marBottom w:val="0"/>
                          <w:divBdr>
                            <w:top w:val="none" w:sz="0" w:space="0" w:color="auto"/>
                            <w:left w:val="none" w:sz="0" w:space="0" w:color="auto"/>
                            <w:bottom w:val="none" w:sz="0" w:space="0" w:color="auto"/>
                            <w:right w:val="none" w:sz="0" w:space="0" w:color="auto"/>
                          </w:divBdr>
                        </w:div>
                        <w:div w:id="1791625657">
                          <w:marLeft w:val="0"/>
                          <w:marRight w:val="0"/>
                          <w:marTop w:val="0"/>
                          <w:marBottom w:val="0"/>
                          <w:divBdr>
                            <w:top w:val="none" w:sz="0" w:space="0" w:color="auto"/>
                            <w:left w:val="none" w:sz="0" w:space="0" w:color="auto"/>
                            <w:bottom w:val="none" w:sz="0" w:space="0" w:color="auto"/>
                            <w:right w:val="none" w:sz="0" w:space="0" w:color="auto"/>
                          </w:divBdr>
                        </w:div>
                        <w:div w:id="2140411221">
                          <w:marLeft w:val="0"/>
                          <w:marRight w:val="0"/>
                          <w:marTop w:val="0"/>
                          <w:marBottom w:val="0"/>
                          <w:divBdr>
                            <w:top w:val="none" w:sz="0" w:space="0" w:color="auto"/>
                            <w:left w:val="none" w:sz="0" w:space="0" w:color="auto"/>
                            <w:bottom w:val="none" w:sz="0" w:space="0" w:color="auto"/>
                            <w:right w:val="none" w:sz="0" w:space="0" w:color="auto"/>
                          </w:divBdr>
                        </w:div>
                        <w:div w:id="1989086231">
                          <w:marLeft w:val="0"/>
                          <w:marRight w:val="0"/>
                          <w:marTop w:val="0"/>
                          <w:marBottom w:val="0"/>
                          <w:divBdr>
                            <w:top w:val="none" w:sz="0" w:space="0" w:color="auto"/>
                            <w:left w:val="none" w:sz="0" w:space="0" w:color="auto"/>
                            <w:bottom w:val="none" w:sz="0" w:space="0" w:color="auto"/>
                            <w:right w:val="none" w:sz="0" w:space="0" w:color="auto"/>
                          </w:divBdr>
                        </w:div>
                        <w:div w:id="1525946791">
                          <w:marLeft w:val="0"/>
                          <w:marRight w:val="0"/>
                          <w:marTop w:val="0"/>
                          <w:marBottom w:val="0"/>
                          <w:divBdr>
                            <w:top w:val="none" w:sz="0" w:space="0" w:color="auto"/>
                            <w:left w:val="none" w:sz="0" w:space="0" w:color="auto"/>
                            <w:bottom w:val="none" w:sz="0" w:space="0" w:color="auto"/>
                            <w:right w:val="none" w:sz="0" w:space="0" w:color="auto"/>
                          </w:divBdr>
                        </w:div>
                        <w:div w:id="659231433">
                          <w:marLeft w:val="0"/>
                          <w:marRight w:val="0"/>
                          <w:marTop w:val="0"/>
                          <w:marBottom w:val="0"/>
                          <w:divBdr>
                            <w:top w:val="none" w:sz="0" w:space="0" w:color="auto"/>
                            <w:left w:val="none" w:sz="0" w:space="0" w:color="auto"/>
                            <w:bottom w:val="none" w:sz="0" w:space="0" w:color="auto"/>
                            <w:right w:val="none" w:sz="0" w:space="0" w:color="auto"/>
                          </w:divBdr>
                        </w:div>
                        <w:div w:id="1220240408">
                          <w:marLeft w:val="0"/>
                          <w:marRight w:val="0"/>
                          <w:marTop w:val="0"/>
                          <w:marBottom w:val="0"/>
                          <w:divBdr>
                            <w:top w:val="none" w:sz="0" w:space="0" w:color="auto"/>
                            <w:left w:val="none" w:sz="0" w:space="0" w:color="auto"/>
                            <w:bottom w:val="none" w:sz="0" w:space="0" w:color="auto"/>
                            <w:right w:val="none" w:sz="0" w:space="0" w:color="auto"/>
                          </w:divBdr>
                        </w:div>
                        <w:div w:id="311058547">
                          <w:marLeft w:val="0"/>
                          <w:marRight w:val="0"/>
                          <w:marTop w:val="0"/>
                          <w:marBottom w:val="0"/>
                          <w:divBdr>
                            <w:top w:val="none" w:sz="0" w:space="0" w:color="auto"/>
                            <w:left w:val="none" w:sz="0" w:space="0" w:color="auto"/>
                            <w:bottom w:val="none" w:sz="0" w:space="0" w:color="auto"/>
                            <w:right w:val="none" w:sz="0" w:space="0" w:color="auto"/>
                          </w:divBdr>
                        </w:div>
                        <w:div w:id="1046566680">
                          <w:marLeft w:val="0"/>
                          <w:marRight w:val="0"/>
                          <w:marTop w:val="0"/>
                          <w:marBottom w:val="0"/>
                          <w:divBdr>
                            <w:top w:val="none" w:sz="0" w:space="0" w:color="auto"/>
                            <w:left w:val="none" w:sz="0" w:space="0" w:color="auto"/>
                            <w:bottom w:val="none" w:sz="0" w:space="0" w:color="auto"/>
                            <w:right w:val="none" w:sz="0" w:space="0" w:color="auto"/>
                          </w:divBdr>
                        </w:div>
                        <w:div w:id="1159421558">
                          <w:marLeft w:val="0"/>
                          <w:marRight w:val="0"/>
                          <w:marTop w:val="0"/>
                          <w:marBottom w:val="0"/>
                          <w:divBdr>
                            <w:top w:val="none" w:sz="0" w:space="0" w:color="auto"/>
                            <w:left w:val="none" w:sz="0" w:space="0" w:color="auto"/>
                            <w:bottom w:val="none" w:sz="0" w:space="0" w:color="auto"/>
                            <w:right w:val="none" w:sz="0" w:space="0" w:color="auto"/>
                          </w:divBdr>
                        </w:div>
                        <w:div w:id="2031106701">
                          <w:marLeft w:val="0"/>
                          <w:marRight w:val="0"/>
                          <w:marTop w:val="0"/>
                          <w:marBottom w:val="0"/>
                          <w:divBdr>
                            <w:top w:val="none" w:sz="0" w:space="0" w:color="auto"/>
                            <w:left w:val="none" w:sz="0" w:space="0" w:color="auto"/>
                            <w:bottom w:val="none" w:sz="0" w:space="0" w:color="auto"/>
                            <w:right w:val="none" w:sz="0" w:space="0" w:color="auto"/>
                          </w:divBdr>
                        </w:div>
                        <w:div w:id="1292251050">
                          <w:marLeft w:val="0"/>
                          <w:marRight w:val="0"/>
                          <w:marTop w:val="0"/>
                          <w:marBottom w:val="0"/>
                          <w:divBdr>
                            <w:top w:val="none" w:sz="0" w:space="0" w:color="auto"/>
                            <w:left w:val="none" w:sz="0" w:space="0" w:color="auto"/>
                            <w:bottom w:val="none" w:sz="0" w:space="0" w:color="auto"/>
                            <w:right w:val="none" w:sz="0" w:space="0" w:color="auto"/>
                          </w:divBdr>
                        </w:div>
                        <w:div w:id="685445972">
                          <w:marLeft w:val="0"/>
                          <w:marRight w:val="0"/>
                          <w:marTop w:val="0"/>
                          <w:marBottom w:val="0"/>
                          <w:divBdr>
                            <w:top w:val="none" w:sz="0" w:space="0" w:color="auto"/>
                            <w:left w:val="none" w:sz="0" w:space="0" w:color="auto"/>
                            <w:bottom w:val="none" w:sz="0" w:space="0" w:color="auto"/>
                            <w:right w:val="none" w:sz="0" w:space="0" w:color="auto"/>
                          </w:divBdr>
                        </w:div>
                        <w:div w:id="356852431">
                          <w:marLeft w:val="0"/>
                          <w:marRight w:val="0"/>
                          <w:marTop w:val="0"/>
                          <w:marBottom w:val="0"/>
                          <w:divBdr>
                            <w:top w:val="none" w:sz="0" w:space="0" w:color="auto"/>
                            <w:left w:val="none" w:sz="0" w:space="0" w:color="auto"/>
                            <w:bottom w:val="none" w:sz="0" w:space="0" w:color="auto"/>
                            <w:right w:val="none" w:sz="0" w:space="0" w:color="auto"/>
                          </w:divBdr>
                        </w:div>
                        <w:div w:id="1823738600">
                          <w:marLeft w:val="0"/>
                          <w:marRight w:val="0"/>
                          <w:marTop w:val="0"/>
                          <w:marBottom w:val="0"/>
                          <w:divBdr>
                            <w:top w:val="none" w:sz="0" w:space="0" w:color="auto"/>
                            <w:left w:val="none" w:sz="0" w:space="0" w:color="auto"/>
                            <w:bottom w:val="none" w:sz="0" w:space="0" w:color="auto"/>
                            <w:right w:val="none" w:sz="0" w:space="0" w:color="auto"/>
                          </w:divBdr>
                        </w:div>
                        <w:div w:id="1837912491">
                          <w:marLeft w:val="0"/>
                          <w:marRight w:val="0"/>
                          <w:marTop w:val="0"/>
                          <w:marBottom w:val="0"/>
                          <w:divBdr>
                            <w:top w:val="none" w:sz="0" w:space="0" w:color="auto"/>
                            <w:left w:val="none" w:sz="0" w:space="0" w:color="auto"/>
                            <w:bottom w:val="none" w:sz="0" w:space="0" w:color="auto"/>
                            <w:right w:val="none" w:sz="0" w:space="0" w:color="auto"/>
                          </w:divBdr>
                        </w:div>
                        <w:div w:id="490827281">
                          <w:marLeft w:val="0"/>
                          <w:marRight w:val="0"/>
                          <w:marTop w:val="0"/>
                          <w:marBottom w:val="0"/>
                          <w:divBdr>
                            <w:top w:val="none" w:sz="0" w:space="0" w:color="auto"/>
                            <w:left w:val="none" w:sz="0" w:space="0" w:color="auto"/>
                            <w:bottom w:val="none" w:sz="0" w:space="0" w:color="auto"/>
                            <w:right w:val="none" w:sz="0" w:space="0" w:color="auto"/>
                          </w:divBdr>
                        </w:div>
                        <w:div w:id="626590337">
                          <w:marLeft w:val="0"/>
                          <w:marRight w:val="0"/>
                          <w:marTop w:val="0"/>
                          <w:marBottom w:val="0"/>
                          <w:divBdr>
                            <w:top w:val="none" w:sz="0" w:space="0" w:color="auto"/>
                            <w:left w:val="none" w:sz="0" w:space="0" w:color="auto"/>
                            <w:bottom w:val="none" w:sz="0" w:space="0" w:color="auto"/>
                            <w:right w:val="none" w:sz="0" w:space="0" w:color="auto"/>
                          </w:divBdr>
                        </w:div>
                        <w:div w:id="428892342">
                          <w:marLeft w:val="0"/>
                          <w:marRight w:val="0"/>
                          <w:marTop w:val="0"/>
                          <w:marBottom w:val="0"/>
                          <w:divBdr>
                            <w:top w:val="none" w:sz="0" w:space="0" w:color="auto"/>
                            <w:left w:val="none" w:sz="0" w:space="0" w:color="auto"/>
                            <w:bottom w:val="none" w:sz="0" w:space="0" w:color="auto"/>
                            <w:right w:val="none" w:sz="0" w:space="0" w:color="auto"/>
                          </w:divBdr>
                        </w:div>
                        <w:div w:id="1240596765">
                          <w:marLeft w:val="0"/>
                          <w:marRight w:val="0"/>
                          <w:marTop w:val="0"/>
                          <w:marBottom w:val="0"/>
                          <w:divBdr>
                            <w:top w:val="none" w:sz="0" w:space="0" w:color="auto"/>
                            <w:left w:val="none" w:sz="0" w:space="0" w:color="auto"/>
                            <w:bottom w:val="none" w:sz="0" w:space="0" w:color="auto"/>
                            <w:right w:val="none" w:sz="0" w:space="0" w:color="auto"/>
                          </w:divBdr>
                        </w:div>
                        <w:div w:id="862934164">
                          <w:marLeft w:val="0"/>
                          <w:marRight w:val="0"/>
                          <w:marTop w:val="0"/>
                          <w:marBottom w:val="0"/>
                          <w:divBdr>
                            <w:top w:val="none" w:sz="0" w:space="0" w:color="auto"/>
                            <w:left w:val="none" w:sz="0" w:space="0" w:color="auto"/>
                            <w:bottom w:val="none" w:sz="0" w:space="0" w:color="auto"/>
                            <w:right w:val="none" w:sz="0" w:space="0" w:color="auto"/>
                          </w:divBdr>
                        </w:div>
                        <w:div w:id="1280333248">
                          <w:marLeft w:val="0"/>
                          <w:marRight w:val="0"/>
                          <w:marTop w:val="0"/>
                          <w:marBottom w:val="0"/>
                          <w:divBdr>
                            <w:top w:val="none" w:sz="0" w:space="0" w:color="auto"/>
                            <w:left w:val="none" w:sz="0" w:space="0" w:color="auto"/>
                            <w:bottom w:val="none" w:sz="0" w:space="0" w:color="auto"/>
                            <w:right w:val="none" w:sz="0" w:space="0" w:color="auto"/>
                          </w:divBdr>
                        </w:div>
                        <w:div w:id="985208477">
                          <w:marLeft w:val="0"/>
                          <w:marRight w:val="0"/>
                          <w:marTop w:val="0"/>
                          <w:marBottom w:val="0"/>
                          <w:divBdr>
                            <w:top w:val="none" w:sz="0" w:space="0" w:color="auto"/>
                            <w:left w:val="none" w:sz="0" w:space="0" w:color="auto"/>
                            <w:bottom w:val="none" w:sz="0" w:space="0" w:color="auto"/>
                            <w:right w:val="none" w:sz="0" w:space="0" w:color="auto"/>
                          </w:divBdr>
                        </w:div>
                        <w:div w:id="500268885">
                          <w:marLeft w:val="0"/>
                          <w:marRight w:val="0"/>
                          <w:marTop w:val="0"/>
                          <w:marBottom w:val="0"/>
                          <w:divBdr>
                            <w:top w:val="none" w:sz="0" w:space="0" w:color="auto"/>
                            <w:left w:val="none" w:sz="0" w:space="0" w:color="auto"/>
                            <w:bottom w:val="none" w:sz="0" w:space="0" w:color="auto"/>
                            <w:right w:val="none" w:sz="0" w:space="0" w:color="auto"/>
                          </w:divBdr>
                        </w:div>
                        <w:div w:id="394476497">
                          <w:marLeft w:val="0"/>
                          <w:marRight w:val="0"/>
                          <w:marTop w:val="0"/>
                          <w:marBottom w:val="0"/>
                          <w:divBdr>
                            <w:top w:val="none" w:sz="0" w:space="0" w:color="auto"/>
                            <w:left w:val="none" w:sz="0" w:space="0" w:color="auto"/>
                            <w:bottom w:val="none" w:sz="0" w:space="0" w:color="auto"/>
                            <w:right w:val="none" w:sz="0" w:space="0" w:color="auto"/>
                          </w:divBdr>
                        </w:div>
                        <w:div w:id="1786195078">
                          <w:marLeft w:val="0"/>
                          <w:marRight w:val="0"/>
                          <w:marTop w:val="0"/>
                          <w:marBottom w:val="0"/>
                          <w:divBdr>
                            <w:top w:val="none" w:sz="0" w:space="0" w:color="auto"/>
                            <w:left w:val="none" w:sz="0" w:space="0" w:color="auto"/>
                            <w:bottom w:val="none" w:sz="0" w:space="0" w:color="auto"/>
                            <w:right w:val="none" w:sz="0" w:space="0" w:color="auto"/>
                          </w:divBdr>
                        </w:div>
                        <w:div w:id="669871706">
                          <w:marLeft w:val="0"/>
                          <w:marRight w:val="0"/>
                          <w:marTop w:val="0"/>
                          <w:marBottom w:val="0"/>
                          <w:divBdr>
                            <w:top w:val="none" w:sz="0" w:space="0" w:color="auto"/>
                            <w:left w:val="none" w:sz="0" w:space="0" w:color="auto"/>
                            <w:bottom w:val="none" w:sz="0" w:space="0" w:color="auto"/>
                            <w:right w:val="none" w:sz="0" w:space="0" w:color="auto"/>
                          </w:divBdr>
                        </w:div>
                        <w:div w:id="538515299">
                          <w:marLeft w:val="0"/>
                          <w:marRight w:val="0"/>
                          <w:marTop w:val="0"/>
                          <w:marBottom w:val="0"/>
                          <w:divBdr>
                            <w:top w:val="none" w:sz="0" w:space="0" w:color="auto"/>
                            <w:left w:val="none" w:sz="0" w:space="0" w:color="auto"/>
                            <w:bottom w:val="none" w:sz="0" w:space="0" w:color="auto"/>
                            <w:right w:val="none" w:sz="0" w:space="0" w:color="auto"/>
                          </w:divBdr>
                        </w:div>
                        <w:div w:id="1079867202">
                          <w:marLeft w:val="0"/>
                          <w:marRight w:val="0"/>
                          <w:marTop w:val="0"/>
                          <w:marBottom w:val="0"/>
                          <w:divBdr>
                            <w:top w:val="none" w:sz="0" w:space="0" w:color="auto"/>
                            <w:left w:val="none" w:sz="0" w:space="0" w:color="auto"/>
                            <w:bottom w:val="none" w:sz="0" w:space="0" w:color="auto"/>
                            <w:right w:val="none" w:sz="0" w:space="0" w:color="auto"/>
                          </w:divBdr>
                        </w:div>
                        <w:div w:id="1541934536">
                          <w:marLeft w:val="0"/>
                          <w:marRight w:val="0"/>
                          <w:marTop w:val="0"/>
                          <w:marBottom w:val="0"/>
                          <w:divBdr>
                            <w:top w:val="none" w:sz="0" w:space="0" w:color="auto"/>
                            <w:left w:val="none" w:sz="0" w:space="0" w:color="auto"/>
                            <w:bottom w:val="none" w:sz="0" w:space="0" w:color="auto"/>
                            <w:right w:val="none" w:sz="0" w:space="0" w:color="auto"/>
                          </w:divBdr>
                        </w:div>
                        <w:div w:id="1296910370">
                          <w:marLeft w:val="0"/>
                          <w:marRight w:val="0"/>
                          <w:marTop w:val="0"/>
                          <w:marBottom w:val="0"/>
                          <w:divBdr>
                            <w:top w:val="none" w:sz="0" w:space="0" w:color="auto"/>
                            <w:left w:val="none" w:sz="0" w:space="0" w:color="auto"/>
                            <w:bottom w:val="none" w:sz="0" w:space="0" w:color="auto"/>
                            <w:right w:val="none" w:sz="0" w:space="0" w:color="auto"/>
                          </w:divBdr>
                        </w:div>
                        <w:div w:id="1850027153">
                          <w:marLeft w:val="0"/>
                          <w:marRight w:val="0"/>
                          <w:marTop w:val="0"/>
                          <w:marBottom w:val="0"/>
                          <w:divBdr>
                            <w:top w:val="none" w:sz="0" w:space="0" w:color="auto"/>
                            <w:left w:val="none" w:sz="0" w:space="0" w:color="auto"/>
                            <w:bottom w:val="none" w:sz="0" w:space="0" w:color="auto"/>
                            <w:right w:val="none" w:sz="0" w:space="0" w:color="auto"/>
                          </w:divBdr>
                        </w:div>
                        <w:div w:id="1275137419">
                          <w:marLeft w:val="0"/>
                          <w:marRight w:val="0"/>
                          <w:marTop w:val="0"/>
                          <w:marBottom w:val="0"/>
                          <w:divBdr>
                            <w:top w:val="none" w:sz="0" w:space="0" w:color="auto"/>
                            <w:left w:val="none" w:sz="0" w:space="0" w:color="auto"/>
                            <w:bottom w:val="none" w:sz="0" w:space="0" w:color="auto"/>
                            <w:right w:val="none" w:sz="0" w:space="0" w:color="auto"/>
                          </w:divBdr>
                        </w:div>
                        <w:div w:id="378209027">
                          <w:marLeft w:val="0"/>
                          <w:marRight w:val="0"/>
                          <w:marTop w:val="0"/>
                          <w:marBottom w:val="0"/>
                          <w:divBdr>
                            <w:top w:val="none" w:sz="0" w:space="0" w:color="auto"/>
                            <w:left w:val="none" w:sz="0" w:space="0" w:color="auto"/>
                            <w:bottom w:val="none" w:sz="0" w:space="0" w:color="auto"/>
                            <w:right w:val="none" w:sz="0" w:space="0" w:color="auto"/>
                          </w:divBdr>
                        </w:div>
                        <w:div w:id="629214248">
                          <w:marLeft w:val="0"/>
                          <w:marRight w:val="0"/>
                          <w:marTop w:val="0"/>
                          <w:marBottom w:val="0"/>
                          <w:divBdr>
                            <w:top w:val="none" w:sz="0" w:space="0" w:color="auto"/>
                            <w:left w:val="none" w:sz="0" w:space="0" w:color="auto"/>
                            <w:bottom w:val="none" w:sz="0" w:space="0" w:color="auto"/>
                            <w:right w:val="none" w:sz="0" w:space="0" w:color="auto"/>
                          </w:divBdr>
                        </w:div>
                        <w:div w:id="1425567880">
                          <w:marLeft w:val="0"/>
                          <w:marRight w:val="0"/>
                          <w:marTop w:val="0"/>
                          <w:marBottom w:val="0"/>
                          <w:divBdr>
                            <w:top w:val="none" w:sz="0" w:space="0" w:color="auto"/>
                            <w:left w:val="none" w:sz="0" w:space="0" w:color="auto"/>
                            <w:bottom w:val="none" w:sz="0" w:space="0" w:color="auto"/>
                            <w:right w:val="none" w:sz="0" w:space="0" w:color="auto"/>
                          </w:divBdr>
                        </w:div>
                        <w:div w:id="1100221012">
                          <w:marLeft w:val="0"/>
                          <w:marRight w:val="0"/>
                          <w:marTop w:val="0"/>
                          <w:marBottom w:val="0"/>
                          <w:divBdr>
                            <w:top w:val="none" w:sz="0" w:space="0" w:color="auto"/>
                            <w:left w:val="none" w:sz="0" w:space="0" w:color="auto"/>
                            <w:bottom w:val="none" w:sz="0" w:space="0" w:color="auto"/>
                            <w:right w:val="none" w:sz="0" w:space="0" w:color="auto"/>
                          </w:divBdr>
                        </w:div>
                        <w:div w:id="1169715960">
                          <w:marLeft w:val="0"/>
                          <w:marRight w:val="0"/>
                          <w:marTop w:val="0"/>
                          <w:marBottom w:val="0"/>
                          <w:divBdr>
                            <w:top w:val="none" w:sz="0" w:space="0" w:color="auto"/>
                            <w:left w:val="none" w:sz="0" w:space="0" w:color="auto"/>
                            <w:bottom w:val="none" w:sz="0" w:space="0" w:color="auto"/>
                            <w:right w:val="none" w:sz="0" w:space="0" w:color="auto"/>
                          </w:divBdr>
                        </w:div>
                        <w:div w:id="1143814757">
                          <w:marLeft w:val="0"/>
                          <w:marRight w:val="0"/>
                          <w:marTop w:val="0"/>
                          <w:marBottom w:val="0"/>
                          <w:divBdr>
                            <w:top w:val="none" w:sz="0" w:space="0" w:color="auto"/>
                            <w:left w:val="none" w:sz="0" w:space="0" w:color="auto"/>
                            <w:bottom w:val="none" w:sz="0" w:space="0" w:color="auto"/>
                            <w:right w:val="none" w:sz="0" w:space="0" w:color="auto"/>
                          </w:divBdr>
                        </w:div>
                        <w:div w:id="1469545989">
                          <w:marLeft w:val="0"/>
                          <w:marRight w:val="0"/>
                          <w:marTop w:val="0"/>
                          <w:marBottom w:val="0"/>
                          <w:divBdr>
                            <w:top w:val="none" w:sz="0" w:space="0" w:color="auto"/>
                            <w:left w:val="none" w:sz="0" w:space="0" w:color="auto"/>
                            <w:bottom w:val="none" w:sz="0" w:space="0" w:color="auto"/>
                            <w:right w:val="none" w:sz="0" w:space="0" w:color="auto"/>
                          </w:divBdr>
                        </w:div>
                        <w:div w:id="843278803">
                          <w:marLeft w:val="0"/>
                          <w:marRight w:val="0"/>
                          <w:marTop w:val="0"/>
                          <w:marBottom w:val="0"/>
                          <w:divBdr>
                            <w:top w:val="none" w:sz="0" w:space="0" w:color="auto"/>
                            <w:left w:val="none" w:sz="0" w:space="0" w:color="auto"/>
                            <w:bottom w:val="none" w:sz="0" w:space="0" w:color="auto"/>
                            <w:right w:val="none" w:sz="0" w:space="0" w:color="auto"/>
                          </w:divBdr>
                        </w:div>
                        <w:div w:id="1872911572">
                          <w:marLeft w:val="0"/>
                          <w:marRight w:val="0"/>
                          <w:marTop w:val="0"/>
                          <w:marBottom w:val="0"/>
                          <w:divBdr>
                            <w:top w:val="none" w:sz="0" w:space="0" w:color="auto"/>
                            <w:left w:val="none" w:sz="0" w:space="0" w:color="auto"/>
                            <w:bottom w:val="none" w:sz="0" w:space="0" w:color="auto"/>
                            <w:right w:val="none" w:sz="0" w:space="0" w:color="auto"/>
                          </w:divBdr>
                        </w:div>
                        <w:div w:id="1261911684">
                          <w:marLeft w:val="0"/>
                          <w:marRight w:val="0"/>
                          <w:marTop w:val="0"/>
                          <w:marBottom w:val="0"/>
                          <w:divBdr>
                            <w:top w:val="none" w:sz="0" w:space="0" w:color="auto"/>
                            <w:left w:val="none" w:sz="0" w:space="0" w:color="auto"/>
                            <w:bottom w:val="none" w:sz="0" w:space="0" w:color="auto"/>
                            <w:right w:val="none" w:sz="0" w:space="0" w:color="auto"/>
                          </w:divBdr>
                        </w:div>
                        <w:div w:id="2017996510">
                          <w:marLeft w:val="0"/>
                          <w:marRight w:val="0"/>
                          <w:marTop w:val="0"/>
                          <w:marBottom w:val="0"/>
                          <w:divBdr>
                            <w:top w:val="none" w:sz="0" w:space="0" w:color="auto"/>
                            <w:left w:val="none" w:sz="0" w:space="0" w:color="auto"/>
                            <w:bottom w:val="none" w:sz="0" w:space="0" w:color="auto"/>
                            <w:right w:val="none" w:sz="0" w:space="0" w:color="auto"/>
                          </w:divBdr>
                        </w:div>
                        <w:div w:id="371077259">
                          <w:marLeft w:val="0"/>
                          <w:marRight w:val="0"/>
                          <w:marTop w:val="0"/>
                          <w:marBottom w:val="0"/>
                          <w:divBdr>
                            <w:top w:val="none" w:sz="0" w:space="0" w:color="auto"/>
                            <w:left w:val="none" w:sz="0" w:space="0" w:color="auto"/>
                            <w:bottom w:val="none" w:sz="0" w:space="0" w:color="auto"/>
                            <w:right w:val="none" w:sz="0" w:space="0" w:color="auto"/>
                          </w:divBdr>
                        </w:div>
                        <w:div w:id="1812017075">
                          <w:marLeft w:val="0"/>
                          <w:marRight w:val="0"/>
                          <w:marTop w:val="0"/>
                          <w:marBottom w:val="0"/>
                          <w:divBdr>
                            <w:top w:val="none" w:sz="0" w:space="0" w:color="auto"/>
                            <w:left w:val="none" w:sz="0" w:space="0" w:color="auto"/>
                            <w:bottom w:val="none" w:sz="0" w:space="0" w:color="auto"/>
                            <w:right w:val="none" w:sz="0" w:space="0" w:color="auto"/>
                          </w:divBdr>
                        </w:div>
                        <w:div w:id="1780300286">
                          <w:marLeft w:val="0"/>
                          <w:marRight w:val="0"/>
                          <w:marTop w:val="0"/>
                          <w:marBottom w:val="0"/>
                          <w:divBdr>
                            <w:top w:val="none" w:sz="0" w:space="0" w:color="auto"/>
                            <w:left w:val="none" w:sz="0" w:space="0" w:color="auto"/>
                            <w:bottom w:val="none" w:sz="0" w:space="0" w:color="auto"/>
                            <w:right w:val="none" w:sz="0" w:space="0" w:color="auto"/>
                          </w:divBdr>
                        </w:div>
                        <w:div w:id="1398284221">
                          <w:marLeft w:val="0"/>
                          <w:marRight w:val="0"/>
                          <w:marTop w:val="0"/>
                          <w:marBottom w:val="0"/>
                          <w:divBdr>
                            <w:top w:val="none" w:sz="0" w:space="0" w:color="auto"/>
                            <w:left w:val="none" w:sz="0" w:space="0" w:color="auto"/>
                            <w:bottom w:val="none" w:sz="0" w:space="0" w:color="auto"/>
                            <w:right w:val="none" w:sz="0" w:space="0" w:color="auto"/>
                          </w:divBdr>
                        </w:div>
                        <w:div w:id="681014765">
                          <w:marLeft w:val="0"/>
                          <w:marRight w:val="0"/>
                          <w:marTop w:val="0"/>
                          <w:marBottom w:val="0"/>
                          <w:divBdr>
                            <w:top w:val="none" w:sz="0" w:space="0" w:color="auto"/>
                            <w:left w:val="none" w:sz="0" w:space="0" w:color="auto"/>
                            <w:bottom w:val="none" w:sz="0" w:space="0" w:color="auto"/>
                            <w:right w:val="none" w:sz="0" w:space="0" w:color="auto"/>
                          </w:divBdr>
                        </w:div>
                        <w:div w:id="672342718">
                          <w:marLeft w:val="0"/>
                          <w:marRight w:val="0"/>
                          <w:marTop w:val="0"/>
                          <w:marBottom w:val="0"/>
                          <w:divBdr>
                            <w:top w:val="none" w:sz="0" w:space="0" w:color="auto"/>
                            <w:left w:val="none" w:sz="0" w:space="0" w:color="auto"/>
                            <w:bottom w:val="none" w:sz="0" w:space="0" w:color="auto"/>
                            <w:right w:val="none" w:sz="0" w:space="0" w:color="auto"/>
                          </w:divBdr>
                        </w:div>
                        <w:div w:id="1893998637">
                          <w:marLeft w:val="0"/>
                          <w:marRight w:val="0"/>
                          <w:marTop w:val="0"/>
                          <w:marBottom w:val="0"/>
                          <w:divBdr>
                            <w:top w:val="none" w:sz="0" w:space="0" w:color="auto"/>
                            <w:left w:val="none" w:sz="0" w:space="0" w:color="auto"/>
                            <w:bottom w:val="none" w:sz="0" w:space="0" w:color="auto"/>
                            <w:right w:val="none" w:sz="0" w:space="0" w:color="auto"/>
                          </w:divBdr>
                        </w:div>
                        <w:div w:id="1806467060">
                          <w:marLeft w:val="0"/>
                          <w:marRight w:val="0"/>
                          <w:marTop w:val="0"/>
                          <w:marBottom w:val="0"/>
                          <w:divBdr>
                            <w:top w:val="none" w:sz="0" w:space="0" w:color="auto"/>
                            <w:left w:val="none" w:sz="0" w:space="0" w:color="auto"/>
                            <w:bottom w:val="none" w:sz="0" w:space="0" w:color="auto"/>
                            <w:right w:val="none" w:sz="0" w:space="0" w:color="auto"/>
                          </w:divBdr>
                        </w:div>
                        <w:div w:id="1903978698">
                          <w:marLeft w:val="0"/>
                          <w:marRight w:val="0"/>
                          <w:marTop w:val="0"/>
                          <w:marBottom w:val="0"/>
                          <w:divBdr>
                            <w:top w:val="none" w:sz="0" w:space="0" w:color="auto"/>
                            <w:left w:val="none" w:sz="0" w:space="0" w:color="auto"/>
                            <w:bottom w:val="none" w:sz="0" w:space="0" w:color="auto"/>
                            <w:right w:val="none" w:sz="0" w:space="0" w:color="auto"/>
                          </w:divBdr>
                        </w:div>
                        <w:div w:id="1133405487">
                          <w:marLeft w:val="0"/>
                          <w:marRight w:val="0"/>
                          <w:marTop w:val="0"/>
                          <w:marBottom w:val="0"/>
                          <w:divBdr>
                            <w:top w:val="none" w:sz="0" w:space="0" w:color="auto"/>
                            <w:left w:val="none" w:sz="0" w:space="0" w:color="auto"/>
                            <w:bottom w:val="none" w:sz="0" w:space="0" w:color="auto"/>
                            <w:right w:val="none" w:sz="0" w:space="0" w:color="auto"/>
                          </w:divBdr>
                        </w:div>
                        <w:div w:id="1827281995">
                          <w:marLeft w:val="0"/>
                          <w:marRight w:val="0"/>
                          <w:marTop w:val="0"/>
                          <w:marBottom w:val="0"/>
                          <w:divBdr>
                            <w:top w:val="none" w:sz="0" w:space="0" w:color="auto"/>
                            <w:left w:val="none" w:sz="0" w:space="0" w:color="auto"/>
                            <w:bottom w:val="none" w:sz="0" w:space="0" w:color="auto"/>
                            <w:right w:val="none" w:sz="0" w:space="0" w:color="auto"/>
                          </w:divBdr>
                        </w:div>
                        <w:div w:id="14773002">
                          <w:marLeft w:val="0"/>
                          <w:marRight w:val="0"/>
                          <w:marTop w:val="0"/>
                          <w:marBottom w:val="0"/>
                          <w:divBdr>
                            <w:top w:val="none" w:sz="0" w:space="0" w:color="auto"/>
                            <w:left w:val="none" w:sz="0" w:space="0" w:color="auto"/>
                            <w:bottom w:val="none" w:sz="0" w:space="0" w:color="auto"/>
                            <w:right w:val="none" w:sz="0" w:space="0" w:color="auto"/>
                          </w:divBdr>
                        </w:div>
                        <w:div w:id="388041696">
                          <w:marLeft w:val="0"/>
                          <w:marRight w:val="0"/>
                          <w:marTop w:val="0"/>
                          <w:marBottom w:val="0"/>
                          <w:divBdr>
                            <w:top w:val="none" w:sz="0" w:space="0" w:color="auto"/>
                            <w:left w:val="none" w:sz="0" w:space="0" w:color="auto"/>
                            <w:bottom w:val="none" w:sz="0" w:space="0" w:color="auto"/>
                            <w:right w:val="none" w:sz="0" w:space="0" w:color="auto"/>
                          </w:divBdr>
                        </w:div>
                        <w:div w:id="241570450">
                          <w:marLeft w:val="0"/>
                          <w:marRight w:val="0"/>
                          <w:marTop w:val="0"/>
                          <w:marBottom w:val="0"/>
                          <w:divBdr>
                            <w:top w:val="none" w:sz="0" w:space="0" w:color="auto"/>
                            <w:left w:val="none" w:sz="0" w:space="0" w:color="auto"/>
                            <w:bottom w:val="none" w:sz="0" w:space="0" w:color="auto"/>
                            <w:right w:val="none" w:sz="0" w:space="0" w:color="auto"/>
                          </w:divBdr>
                        </w:div>
                        <w:div w:id="107550225">
                          <w:marLeft w:val="0"/>
                          <w:marRight w:val="0"/>
                          <w:marTop w:val="0"/>
                          <w:marBottom w:val="0"/>
                          <w:divBdr>
                            <w:top w:val="none" w:sz="0" w:space="0" w:color="auto"/>
                            <w:left w:val="none" w:sz="0" w:space="0" w:color="auto"/>
                            <w:bottom w:val="none" w:sz="0" w:space="0" w:color="auto"/>
                            <w:right w:val="none" w:sz="0" w:space="0" w:color="auto"/>
                          </w:divBdr>
                        </w:div>
                        <w:div w:id="429668723">
                          <w:marLeft w:val="0"/>
                          <w:marRight w:val="0"/>
                          <w:marTop w:val="0"/>
                          <w:marBottom w:val="0"/>
                          <w:divBdr>
                            <w:top w:val="none" w:sz="0" w:space="0" w:color="auto"/>
                            <w:left w:val="none" w:sz="0" w:space="0" w:color="auto"/>
                            <w:bottom w:val="none" w:sz="0" w:space="0" w:color="auto"/>
                            <w:right w:val="none" w:sz="0" w:space="0" w:color="auto"/>
                          </w:divBdr>
                        </w:div>
                        <w:div w:id="208495616">
                          <w:marLeft w:val="0"/>
                          <w:marRight w:val="0"/>
                          <w:marTop w:val="0"/>
                          <w:marBottom w:val="0"/>
                          <w:divBdr>
                            <w:top w:val="none" w:sz="0" w:space="0" w:color="auto"/>
                            <w:left w:val="none" w:sz="0" w:space="0" w:color="auto"/>
                            <w:bottom w:val="none" w:sz="0" w:space="0" w:color="auto"/>
                            <w:right w:val="none" w:sz="0" w:space="0" w:color="auto"/>
                          </w:divBdr>
                        </w:div>
                        <w:div w:id="2094735015">
                          <w:marLeft w:val="0"/>
                          <w:marRight w:val="0"/>
                          <w:marTop w:val="0"/>
                          <w:marBottom w:val="0"/>
                          <w:divBdr>
                            <w:top w:val="none" w:sz="0" w:space="0" w:color="auto"/>
                            <w:left w:val="none" w:sz="0" w:space="0" w:color="auto"/>
                            <w:bottom w:val="none" w:sz="0" w:space="0" w:color="auto"/>
                            <w:right w:val="none" w:sz="0" w:space="0" w:color="auto"/>
                          </w:divBdr>
                        </w:div>
                        <w:div w:id="38668978">
                          <w:marLeft w:val="0"/>
                          <w:marRight w:val="0"/>
                          <w:marTop w:val="0"/>
                          <w:marBottom w:val="0"/>
                          <w:divBdr>
                            <w:top w:val="none" w:sz="0" w:space="0" w:color="auto"/>
                            <w:left w:val="none" w:sz="0" w:space="0" w:color="auto"/>
                            <w:bottom w:val="none" w:sz="0" w:space="0" w:color="auto"/>
                            <w:right w:val="none" w:sz="0" w:space="0" w:color="auto"/>
                          </w:divBdr>
                        </w:div>
                        <w:div w:id="1679307384">
                          <w:marLeft w:val="0"/>
                          <w:marRight w:val="0"/>
                          <w:marTop w:val="0"/>
                          <w:marBottom w:val="0"/>
                          <w:divBdr>
                            <w:top w:val="none" w:sz="0" w:space="0" w:color="auto"/>
                            <w:left w:val="none" w:sz="0" w:space="0" w:color="auto"/>
                            <w:bottom w:val="none" w:sz="0" w:space="0" w:color="auto"/>
                            <w:right w:val="none" w:sz="0" w:space="0" w:color="auto"/>
                          </w:divBdr>
                        </w:div>
                        <w:div w:id="755632138">
                          <w:marLeft w:val="0"/>
                          <w:marRight w:val="0"/>
                          <w:marTop w:val="0"/>
                          <w:marBottom w:val="0"/>
                          <w:divBdr>
                            <w:top w:val="none" w:sz="0" w:space="0" w:color="auto"/>
                            <w:left w:val="none" w:sz="0" w:space="0" w:color="auto"/>
                            <w:bottom w:val="none" w:sz="0" w:space="0" w:color="auto"/>
                            <w:right w:val="none" w:sz="0" w:space="0" w:color="auto"/>
                          </w:divBdr>
                        </w:div>
                        <w:div w:id="2091149707">
                          <w:marLeft w:val="0"/>
                          <w:marRight w:val="0"/>
                          <w:marTop w:val="0"/>
                          <w:marBottom w:val="0"/>
                          <w:divBdr>
                            <w:top w:val="none" w:sz="0" w:space="0" w:color="auto"/>
                            <w:left w:val="none" w:sz="0" w:space="0" w:color="auto"/>
                            <w:bottom w:val="none" w:sz="0" w:space="0" w:color="auto"/>
                            <w:right w:val="none" w:sz="0" w:space="0" w:color="auto"/>
                          </w:divBdr>
                        </w:div>
                        <w:div w:id="822090997">
                          <w:marLeft w:val="0"/>
                          <w:marRight w:val="0"/>
                          <w:marTop w:val="0"/>
                          <w:marBottom w:val="0"/>
                          <w:divBdr>
                            <w:top w:val="none" w:sz="0" w:space="0" w:color="auto"/>
                            <w:left w:val="none" w:sz="0" w:space="0" w:color="auto"/>
                            <w:bottom w:val="none" w:sz="0" w:space="0" w:color="auto"/>
                            <w:right w:val="none" w:sz="0" w:space="0" w:color="auto"/>
                          </w:divBdr>
                        </w:div>
                        <w:div w:id="2007126645">
                          <w:marLeft w:val="0"/>
                          <w:marRight w:val="0"/>
                          <w:marTop w:val="0"/>
                          <w:marBottom w:val="0"/>
                          <w:divBdr>
                            <w:top w:val="none" w:sz="0" w:space="0" w:color="auto"/>
                            <w:left w:val="none" w:sz="0" w:space="0" w:color="auto"/>
                            <w:bottom w:val="none" w:sz="0" w:space="0" w:color="auto"/>
                            <w:right w:val="none" w:sz="0" w:space="0" w:color="auto"/>
                          </w:divBdr>
                        </w:div>
                        <w:div w:id="1992244244">
                          <w:marLeft w:val="0"/>
                          <w:marRight w:val="0"/>
                          <w:marTop w:val="0"/>
                          <w:marBottom w:val="0"/>
                          <w:divBdr>
                            <w:top w:val="none" w:sz="0" w:space="0" w:color="auto"/>
                            <w:left w:val="none" w:sz="0" w:space="0" w:color="auto"/>
                            <w:bottom w:val="none" w:sz="0" w:space="0" w:color="auto"/>
                            <w:right w:val="none" w:sz="0" w:space="0" w:color="auto"/>
                          </w:divBdr>
                        </w:div>
                        <w:div w:id="1550730316">
                          <w:marLeft w:val="0"/>
                          <w:marRight w:val="0"/>
                          <w:marTop w:val="0"/>
                          <w:marBottom w:val="0"/>
                          <w:divBdr>
                            <w:top w:val="none" w:sz="0" w:space="0" w:color="auto"/>
                            <w:left w:val="none" w:sz="0" w:space="0" w:color="auto"/>
                            <w:bottom w:val="none" w:sz="0" w:space="0" w:color="auto"/>
                            <w:right w:val="none" w:sz="0" w:space="0" w:color="auto"/>
                          </w:divBdr>
                        </w:div>
                        <w:div w:id="637417733">
                          <w:marLeft w:val="0"/>
                          <w:marRight w:val="0"/>
                          <w:marTop w:val="0"/>
                          <w:marBottom w:val="0"/>
                          <w:divBdr>
                            <w:top w:val="none" w:sz="0" w:space="0" w:color="auto"/>
                            <w:left w:val="none" w:sz="0" w:space="0" w:color="auto"/>
                            <w:bottom w:val="none" w:sz="0" w:space="0" w:color="auto"/>
                            <w:right w:val="none" w:sz="0" w:space="0" w:color="auto"/>
                          </w:divBdr>
                        </w:div>
                        <w:div w:id="249892976">
                          <w:marLeft w:val="0"/>
                          <w:marRight w:val="0"/>
                          <w:marTop w:val="0"/>
                          <w:marBottom w:val="0"/>
                          <w:divBdr>
                            <w:top w:val="none" w:sz="0" w:space="0" w:color="auto"/>
                            <w:left w:val="none" w:sz="0" w:space="0" w:color="auto"/>
                            <w:bottom w:val="none" w:sz="0" w:space="0" w:color="auto"/>
                            <w:right w:val="none" w:sz="0" w:space="0" w:color="auto"/>
                          </w:divBdr>
                        </w:div>
                        <w:div w:id="705250803">
                          <w:marLeft w:val="0"/>
                          <w:marRight w:val="0"/>
                          <w:marTop w:val="0"/>
                          <w:marBottom w:val="0"/>
                          <w:divBdr>
                            <w:top w:val="none" w:sz="0" w:space="0" w:color="auto"/>
                            <w:left w:val="none" w:sz="0" w:space="0" w:color="auto"/>
                            <w:bottom w:val="none" w:sz="0" w:space="0" w:color="auto"/>
                            <w:right w:val="none" w:sz="0" w:space="0" w:color="auto"/>
                          </w:divBdr>
                        </w:div>
                        <w:div w:id="395275428">
                          <w:marLeft w:val="0"/>
                          <w:marRight w:val="0"/>
                          <w:marTop w:val="0"/>
                          <w:marBottom w:val="0"/>
                          <w:divBdr>
                            <w:top w:val="none" w:sz="0" w:space="0" w:color="auto"/>
                            <w:left w:val="none" w:sz="0" w:space="0" w:color="auto"/>
                            <w:bottom w:val="none" w:sz="0" w:space="0" w:color="auto"/>
                            <w:right w:val="none" w:sz="0" w:space="0" w:color="auto"/>
                          </w:divBdr>
                        </w:div>
                        <w:div w:id="1811752972">
                          <w:marLeft w:val="0"/>
                          <w:marRight w:val="0"/>
                          <w:marTop w:val="0"/>
                          <w:marBottom w:val="0"/>
                          <w:divBdr>
                            <w:top w:val="none" w:sz="0" w:space="0" w:color="auto"/>
                            <w:left w:val="none" w:sz="0" w:space="0" w:color="auto"/>
                            <w:bottom w:val="none" w:sz="0" w:space="0" w:color="auto"/>
                            <w:right w:val="none" w:sz="0" w:space="0" w:color="auto"/>
                          </w:divBdr>
                        </w:div>
                        <w:div w:id="1967924740">
                          <w:marLeft w:val="0"/>
                          <w:marRight w:val="0"/>
                          <w:marTop w:val="0"/>
                          <w:marBottom w:val="0"/>
                          <w:divBdr>
                            <w:top w:val="none" w:sz="0" w:space="0" w:color="auto"/>
                            <w:left w:val="none" w:sz="0" w:space="0" w:color="auto"/>
                            <w:bottom w:val="none" w:sz="0" w:space="0" w:color="auto"/>
                            <w:right w:val="none" w:sz="0" w:space="0" w:color="auto"/>
                          </w:divBdr>
                        </w:div>
                        <w:div w:id="82074063">
                          <w:marLeft w:val="0"/>
                          <w:marRight w:val="0"/>
                          <w:marTop w:val="0"/>
                          <w:marBottom w:val="0"/>
                          <w:divBdr>
                            <w:top w:val="none" w:sz="0" w:space="0" w:color="auto"/>
                            <w:left w:val="none" w:sz="0" w:space="0" w:color="auto"/>
                            <w:bottom w:val="none" w:sz="0" w:space="0" w:color="auto"/>
                            <w:right w:val="none" w:sz="0" w:space="0" w:color="auto"/>
                          </w:divBdr>
                        </w:div>
                        <w:div w:id="201333420">
                          <w:marLeft w:val="0"/>
                          <w:marRight w:val="0"/>
                          <w:marTop w:val="0"/>
                          <w:marBottom w:val="0"/>
                          <w:divBdr>
                            <w:top w:val="none" w:sz="0" w:space="0" w:color="auto"/>
                            <w:left w:val="none" w:sz="0" w:space="0" w:color="auto"/>
                            <w:bottom w:val="none" w:sz="0" w:space="0" w:color="auto"/>
                            <w:right w:val="none" w:sz="0" w:space="0" w:color="auto"/>
                          </w:divBdr>
                        </w:div>
                        <w:div w:id="1120538560">
                          <w:marLeft w:val="0"/>
                          <w:marRight w:val="0"/>
                          <w:marTop w:val="0"/>
                          <w:marBottom w:val="0"/>
                          <w:divBdr>
                            <w:top w:val="none" w:sz="0" w:space="0" w:color="auto"/>
                            <w:left w:val="none" w:sz="0" w:space="0" w:color="auto"/>
                            <w:bottom w:val="none" w:sz="0" w:space="0" w:color="auto"/>
                            <w:right w:val="none" w:sz="0" w:space="0" w:color="auto"/>
                          </w:divBdr>
                        </w:div>
                        <w:div w:id="1441954483">
                          <w:marLeft w:val="0"/>
                          <w:marRight w:val="0"/>
                          <w:marTop w:val="0"/>
                          <w:marBottom w:val="0"/>
                          <w:divBdr>
                            <w:top w:val="none" w:sz="0" w:space="0" w:color="auto"/>
                            <w:left w:val="none" w:sz="0" w:space="0" w:color="auto"/>
                            <w:bottom w:val="none" w:sz="0" w:space="0" w:color="auto"/>
                            <w:right w:val="none" w:sz="0" w:space="0" w:color="auto"/>
                          </w:divBdr>
                        </w:div>
                        <w:div w:id="1492601023">
                          <w:marLeft w:val="0"/>
                          <w:marRight w:val="0"/>
                          <w:marTop w:val="0"/>
                          <w:marBottom w:val="0"/>
                          <w:divBdr>
                            <w:top w:val="none" w:sz="0" w:space="0" w:color="auto"/>
                            <w:left w:val="none" w:sz="0" w:space="0" w:color="auto"/>
                            <w:bottom w:val="none" w:sz="0" w:space="0" w:color="auto"/>
                            <w:right w:val="none" w:sz="0" w:space="0" w:color="auto"/>
                          </w:divBdr>
                        </w:div>
                        <w:div w:id="1683042820">
                          <w:marLeft w:val="0"/>
                          <w:marRight w:val="0"/>
                          <w:marTop w:val="0"/>
                          <w:marBottom w:val="0"/>
                          <w:divBdr>
                            <w:top w:val="none" w:sz="0" w:space="0" w:color="auto"/>
                            <w:left w:val="none" w:sz="0" w:space="0" w:color="auto"/>
                            <w:bottom w:val="none" w:sz="0" w:space="0" w:color="auto"/>
                            <w:right w:val="none" w:sz="0" w:space="0" w:color="auto"/>
                          </w:divBdr>
                        </w:div>
                        <w:div w:id="1659572721">
                          <w:marLeft w:val="0"/>
                          <w:marRight w:val="0"/>
                          <w:marTop w:val="0"/>
                          <w:marBottom w:val="0"/>
                          <w:divBdr>
                            <w:top w:val="none" w:sz="0" w:space="0" w:color="auto"/>
                            <w:left w:val="none" w:sz="0" w:space="0" w:color="auto"/>
                            <w:bottom w:val="none" w:sz="0" w:space="0" w:color="auto"/>
                            <w:right w:val="none" w:sz="0" w:space="0" w:color="auto"/>
                          </w:divBdr>
                        </w:div>
                        <w:div w:id="13346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65211">
              <w:marLeft w:val="0"/>
              <w:marRight w:val="0"/>
              <w:marTop w:val="0"/>
              <w:marBottom w:val="0"/>
              <w:divBdr>
                <w:top w:val="none" w:sz="0" w:space="0" w:color="auto"/>
                <w:left w:val="none" w:sz="0" w:space="0" w:color="auto"/>
                <w:bottom w:val="none" w:sz="0" w:space="0" w:color="auto"/>
                <w:right w:val="none" w:sz="0" w:space="0" w:color="auto"/>
              </w:divBdr>
              <w:divsChild>
                <w:div w:id="603461810">
                  <w:marLeft w:val="0"/>
                  <w:marRight w:val="0"/>
                  <w:marTop w:val="0"/>
                  <w:marBottom w:val="0"/>
                  <w:divBdr>
                    <w:top w:val="none" w:sz="0" w:space="0" w:color="auto"/>
                    <w:left w:val="none" w:sz="0" w:space="0" w:color="auto"/>
                    <w:bottom w:val="none" w:sz="0" w:space="0" w:color="auto"/>
                    <w:right w:val="none" w:sz="0" w:space="0" w:color="auto"/>
                  </w:divBdr>
                  <w:divsChild>
                    <w:div w:id="1898129108">
                      <w:marLeft w:val="0"/>
                      <w:marRight w:val="0"/>
                      <w:marTop w:val="0"/>
                      <w:marBottom w:val="0"/>
                      <w:divBdr>
                        <w:top w:val="none" w:sz="0" w:space="0" w:color="auto"/>
                        <w:left w:val="none" w:sz="0" w:space="0" w:color="auto"/>
                        <w:bottom w:val="none" w:sz="0" w:space="0" w:color="auto"/>
                        <w:right w:val="none" w:sz="0" w:space="0" w:color="auto"/>
                      </w:divBdr>
                      <w:divsChild>
                        <w:div w:id="1830704611">
                          <w:marLeft w:val="0"/>
                          <w:marRight w:val="0"/>
                          <w:marTop w:val="0"/>
                          <w:marBottom w:val="0"/>
                          <w:divBdr>
                            <w:top w:val="none" w:sz="0" w:space="0" w:color="auto"/>
                            <w:left w:val="none" w:sz="0" w:space="0" w:color="auto"/>
                            <w:bottom w:val="none" w:sz="0" w:space="0" w:color="auto"/>
                            <w:right w:val="none" w:sz="0" w:space="0" w:color="auto"/>
                          </w:divBdr>
                        </w:div>
                        <w:div w:id="37828701">
                          <w:marLeft w:val="0"/>
                          <w:marRight w:val="0"/>
                          <w:marTop w:val="0"/>
                          <w:marBottom w:val="0"/>
                          <w:divBdr>
                            <w:top w:val="none" w:sz="0" w:space="0" w:color="auto"/>
                            <w:left w:val="none" w:sz="0" w:space="0" w:color="auto"/>
                            <w:bottom w:val="none" w:sz="0" w:space="0" w:color="auto"/>
                            <w:right w:val="none" w:sz="0" w:space="0" w:color="auto"/>
                          </w:divBdr>
                        </w:div>
                        <w:div w:id="1721712494">
                          <w:marLeft w:val="0"/>
                          <w:marRight w:val="0"/>
                          <w:marTop w:val="0"/>
                          <w:marBottom w:val="0"/>
                          <w:divBdr>
                            <w:top w:val="none" w:sz="0" w:space="0" w:color="auto"/>
                            <w:left w:val="none" w:sz="0" w:space="0" w:color="auto"/>
                            <w:bottom w:val="none" w:sz="0" w:space="0" w:color="auto"/>
                            <w:right w:val="none" w:sz="0" w:space="0" w:color="auto"/>
                          </w:divBdr>
                        </w:div>
                        <w:div w:id="38628622">
                          <w:marLeft w:val="0"/>
                          <w:marRight w:val="0"/>
                          <w:marTop w:val="0"/>
                          <w:marBottom w:val="0"/>
                          <w:divBdr>
                            <w:top w:val="none" w:sz="0" w:space="0" w:color="auto"/>
                            <w:left w:val="none" w:sz="0" w:space="0" w:color="auto"/>
                            <w:bottom w:val="none" w:sz="0" w:space="0" w:color="auto"/>
                            <w:right w:val="none" w:sz="0" w:space="0" w:color="auto"/>
                          </w:divBdr>
                        </w:div>
                        <w:div w:id="1483620867">
                          <w:marLeft w:val="0"/>
                          <w:marRight w:val="0"/>
                          <w:marTop w:val="0"/>
                          <w:marBottom w:val="0"/>
                          <w:divBdr>
                            <w:top w:val="none" w:sz="0" w:space="0" w:color="auto"/>
                            <w:left w:val="none" w:sz="0" w:space="0" w:color="auto"/>
                            <w:bottom w:val="none" w:sz="0" w:space="0" w:color="auto"/>
                            <w:right w:val="none" w:sz="0" w:space="0" w:color="auto"/>
                          </w:divBdr>
                        </w:div>
                        <w:div w:id="253057111">
                          <w:marLeft w:val="0"/>
                          <w:marRight w:val="0"/>
                          <w:marTop w:val="0"/>
                          <w:marBottom w:val="0"/>
                          <w:divBdr>
                            <w:top w:val="none" w:sz="0" w:space="0" w:color="auto"/>
                            <w:left w:val="none" w:sz="0" w:space="0" w:color="auto"/>
                            <w:bottom w:val="none" w:sz="0" w:space="0" w:color="auto"/>
                            <w:right w:val="none" w:sz="0" w:space="0" w:color="auto"/>
                          </w:divBdr>
                        </w:div>
                        <w:div w:id="316538938">
                          <w:marLeft w:val="0"/>
                          <w:marRight w:val="0"/>
                          <w:marTop w:val="0"/>
                          <w:marBottom w:val="0"/>
                          <w:divBdr>
                            <w:top w:val="none" w:sz="0" w:space="0" w:color="auto"/>
                            <w:left w:val="none" w:sz="0" w:space="0" w:color="auto"/>
                            <w:bottom w:val="none" w:sz="0" w:space="0" w:color="auto"/>
                            <w:right w:val="none" w:sz="0" w:space="0" w:color="auto"/>
                          </w:divBdr>
                        </w:div>
                        <w:div w:id="999431339">
                          <w:marLeft w:val="0"/>
                          <w:marRight w:val="0"/>
                          <w:marTop w:val="0"/>
                          <w:marBottom w:val="0"/>
                          <w:divBdr>
                            <w:top w:val="none" w:sz="0" w:space="0" w:color="auto"/>
                            <w:left w:val="none" w:sz="0" w:space="0" w:color="auto"/>
                            <w:bottom w:val="none" w:sz="0" w:space="0" w:color="auto"/>
                            <w:right w:val="none" w:sz="0" w:space="0" w:color="auto"/>
                          </w:divBdr>
                        </w:div>
                        <w:div w:id="1601835965">
                          <w:marLeft w:val="0"/>
                          <w:marRight w:val="0"/>
                          <w:marTop w:val="0"/>
                          <w:marBottom w:val="0"/>
                          <w:divBdr>
                            <w:top w:val="none" w:sz="0" w:space="0" w:color="auto"/>
                            <w:left w:val="none" w:sz="0" w:space="0" w:color="auto"/>
                            <w:bottom w:val="none" w:sz="0" w:space="0" w:color="auto"/>
                            <w:right w:val="none" w:sz="0" w:space="0" w:color="auto"/>
                          </w:divBdr>
                        </w:div>
                        <w:div w:id="1361665871">
                          <w:marLeft w:val="0"/>
                          <w:marRight w:val="0"/>
                          <w:marTop w:val="0"/>
                          <w:marBottom w:val="0"/>
                          <w:divBdr>
                            <w:top w:val="none" w:sz="0" w:space="0" w:color="auto"/>
                            <w:left w:val="none" w:sz="0" w:space="0" w:color="auto"/>
                            <w:bottom w:val="none" w:sz="0" w:space="0" w:color="auto"/>
                            <w:right w:val="none" w:sz="0" w:space="0" w:color="auto"/>
                          </w:divBdr>
                        </w:div>
                        <w:div w:id="2056343980">
                          <w:marLeft w:val="0"/>
                          <w:marRight w:val="0"/>
                          <w:marTop w:val="0"/>
                          <w:marBottom w:val="0"/>
                          <w:divBdr>
                            <w:top w:val="none" w:sz="0" w:space="0" w:color="auto"/>
                            <w:left w:val="none" w:sz="0" w:space="0" w:color="auto"/>
                            <w:bottom w:val="none" w:sz="0" w:space="0" w:color="auto"/>
                            <w:right w:val="none" w:sz="0" w:space="0" w:color="auto"/>
                          </w:divBdr>
                        </w:div>
                        <w:div w:id="1538735651">
                          <w:marLeft w:val="0"/>
                          <w:marRight w:val="0"/>
                          <w:marTop w:val="0"/>
                          <w:marBottom w:val="0"/>
                          <w:divBdr>
                            <w:top w:val="none" w:sz="0" w:space="0" w:color="auto"/>
                            <w:left w:val="none" w:sz="0" w:space="0" w:color="auto"/>
                            <w:bottom w:val="none" w:sz="0" w:space="0" w:color="auto"/>
                            <w:right w:val="none" w:sz="0" w:space="0" w:color="auto"/>
                          </w:divBdr>
                        </w:div>
                        <w:div w:id="1331717387">
                          <w:marLeft w:val="0"/>
                          <w:marRight w:val="0"/>
                          <w:marTop w:val="0"/>
                          <w:marBottom w:val="0"/>
                          <w:divBdr>
                            <w:top w:val="none" w:sz="0" w:space="0" w:color="auto"/>
                            <w:left w:val="none" w:sz="0" w:space="0" w:color="auto"/>
                            <w:bottom w:val="none" w:sz="0" w:space="0" w:color="auto"/>
                            <w:right w:val="none" w:sz="0" w:space="0" w:color="auto"/>
                          </w:divBdr>
                        </w:div>
                        <w:div w:id="116291111">
                          <w:marLeft w:val="0"/>
                          <w:marRight w:val="0"/>
                          <w:marTop w:val="0"/>
                          <w:marBottom w:val="0"/>
                          <w:divBdr>
                            <w:top w:val="none" w:sz="0" w:space="0" w:color="auto"/>
                            <w:left w:val="none" w:sz="0" w:space="0" w:color="auto"/>
                            <w:bottom w:val="none" w:sz="0" w:space="0" w:color="auto"/>
                            <w:right w:val="none" w:sz="0" w:space="0" w:color="auto"/>
                          </w:divBdr>
                        </w:div>
                        <w:div w:id="1409616036">
                          <w:marLeft w:val="0"/>
                          <w:marRight w:val="0"/>
                          <w:marTop w:val="0"/>
                          <w:marBottom w:val="0"/>
                          <w:divBdr>
                            <w:top w:val="none" w:sz="0" w:space="0" w:color="auto"/>
                            <w:left w:val="none" w:sz="0" w:space="0" w:color="auto"/>
                            <w:bottom w:val="none" w:sz="0" w:space="0" w:color="auto"/>
                            <w:right w:val="none" w:sz="0" w:space="0" w:color="auto"/>
                          </w:divBdr>
                        </w:div>
                        <w:div w:id="183442206">
                          <w:marLeft w:val="0"/>
                          <w:marRight w:val="0"/>
                          <w:marTop w:val="0"/>
                          <w:marBottom w:val="0"/>
                          <w:divBdr>
                            <w:top w:val="none" w:sz="0" w:space="0" w:color="auto"/>
                            <w:left w:val="none" w:sz="0" w:space="0" w:color="auto"/>
                            <w:bottom w:val="none" w:sz="0" w:space="0" w:color="auto"/>
                            <w:right w:val="none" w:sz="0" w:space="0" w:color="auto"/>
                          </w:divBdr>
                        </w:div>
                        <w:div w:id="1292252053">
                          <w:marLeft w:val="0"/>
                          <w:marRight w:val="0"/>
                          <w:marTop w:val="0"/>
                          <w:marBottom w:val="0"/>
                          <w:divBdr>
                            <w:top w:val="none" w:sz="0" w:space="0" w:color="auto"/>
                            <w:left w:val="none" w:sz="0" w:space="0" w:color="auto"/>
                            <w:bottom w:val="none" w:sz="0" w:space="0" w:color="auto"/>
                            <w:right w:val="none" w:sz="0" w:space="0" w:color="auto"/>
                          </w:divBdr>
                        </w:div>
                        <w:div w:id="1691905367">
                          <w:marLeft w:val="0"/>
                          <w:marRight w:val="0"/>
                          <w:marTop w:val="0"/>
                          <w:marBottom w:val="0"/>
                          <w:divBdr>
                            <w:top w:val="none" w:sz="0" w:space="0" w:color="auto"/>
                            <w:left w:val="none" w:sz="0" w:space="0" w:color="auto"/>
                            <w:bottom w:val="none" w:sz="0" w:space="0" w:color="auto"/>
                            <w:right w:val="none" w:sz="0" w:space="0" w:color="auto"/>
                          </w:divBdr>
                        </w:div>
                        <w:div w:id="1210343195">
                          <w:marLeft w:val="0"/>
                          <w:marRight w:val="0"/>
                          <w:marTop w:val="0"/>
                          <w:marBottom w:val="0"/>
                          <w:divBdr>
                            <w:top w:val="none" w:sz="0" w:space="0" w:color="auto"/>
                            <w:left w:val="none" w:sz="0" w:space="0" w:color="auto"/>
                            <w:bottom w:val="none" w:sz="0" w:space="0" w:color="auto"/>
                            <w:right w:val="none" w:sz="0" w:space="0" w:color="auto"/>
                          </w:divBdr>
                        </w:div>
                        <w:div w:id="987324300">
                          <w:marLeft w:val="0"/>
                          <w:marRight w:val="0"/>
                          <w:marTop w:val="0"/>
                          <w:marBottom w:val="0"/>
                          <w:divBdr>
                            <w:top w:val="none" w:sz="0" w:space="0" w:color="auto"/>
                            <w:left w:val="none" w:sz="0" w:space="0" w:color="auto"/>
                            <w:bottom w:val="none" w:sz="0" w:space="0" w:color="auto"/>
                            <w:right w:val="none" w:sz="0" w:space="0" w:color="auto"/>
                          </w:divBdr>
                        </w:div>
                        <w:div w:id="308366305">
                          <w:marLeft w:val="0"/>
                          <w:marRight w:val="0"/>
                          <w:marTop w:val="0"/>
                          <w:marBottom w:val="0"/>
                          <w:divBdr>
                            <w:top w:val="none" w:sz="0" w:space="0" w:color="auto"/>
                            <w:left w:val="none" w:sz="0" w:space="0" w:color="auto"/>
                            <w:bottom w:val="none" w:sz="0" w:space="0" w:color="auto"/>
                            <w:right w:val="none" w:sz="0" w:space="0" w:color="auto"/>
                          </w:divBdr>
                        </w:div>
                        <w:div w:id="633562001">
                          <w:marLeft w:val="0"/>
                          <w:marRight w:val="0"/>
                          <w:marTop w:val="0"/>
                          <w:marBottom w:val="0"/>
                          <w:divBdr>
                            <w:top w:val="none" w:sz="0" w:space="0" w:color="auto"/>
                            <w:left w:val="none" w:sz="0" w:space="0" w:color="auto"/>
                            <w:bottom w:val="none" w:sz="0" w:space="0" w:color="auto"/>
                            <w:right w:val="none" w:sz="0" w:space="0" w:color="auto"/>
                          </w:divBdr>
                        </w:div>
                        <w:div w:id="1508400074">
                          <w:marLeft w:val="0"/>
                          <w:marRight w:val="0"/>
                          <w:marTop w:val="0"/>
                          <w:marBottom w:val="0"/>
                          <w:divBdr>
                            <w:top w:val="none" w:sz="0" w:space="0" w:color="auto"/>
                            <w:left w:val="none" w:sz="0" w:space="0" w:color="auto"/>
                            <w:bottom w:val="none" w:sz="0" w:space="0" w:color="auto"/>
                            <w:right w:val="none" w:sz="0" w:space="0" w:color="auto"/>
                          </w:divBdr>
                        </w:div>
                        <w:div w:id="2001107232">
                          <w:marLeft w:val="0"/>
                          <w:marRight w:val="0"/>
                          <w:marTop w:val="0"/>
                          <w:marBottom w:val="0"/>
                          <w:divBdr>
                            <w:top w:val="none" w:sz="0" w:space="0" w:color="auto"/>
                            <w:left w:val="none" w:sz="0" w:space="0" w:color="auto"/>
                            <w:bottom w:val="none" w:sz="0" w:space="0" w:color="auto"/>
                            <w:right w:val="none" w:sz="0" w:space="0" w:color="auto"/>
                          </w:divBdr>
                        </w:div>
                        <w:div w:id="1841502294">
                          <w:marLeft w:val="0"/>
                          <w:marRight w:val="0"/>
                          <w:marTop w:val="0"/>
                          <w:marBottom w:val="0"/>
                          <w:divBdr>
                            <w:top w:val="none" w:sz="0" w:space="0" w:color="auto"/>
                            <w:left w:val="none" w:sz="0" w:space="0" w:color="auto"/>
                            <w:bottom w:val="none" w:sz="0" w:space="0" w:color="auto"/>
                            <w:right w:val="none" w:sz="0" w:space="0" w:color="auto"/>
                          </w:divBdr>
                        </w:div>
                        <w:div w:id="621421427">
                          <w:marLeft w:val="0"/>
                          <w:marRight w:val="0"/>
                          <w:marTop w:val="0"/>
                          <w:marBottom w:val="0"/>
                          <w:divBdr>
                            <w:top w:val="none" w:sz="0" w:space="0" w:color="auto"/>
                            <w:left w:val="none" w:sz="0" w:space="0" w:color="auto"/>
                            <w:bottom w:val="none" w:sz="0" w:space="0" w:color="auto"/>
                            <w:right w:val="none" w:sz="0" w:space="0" w:color="auto"/>
                          </w:divBdr>
                        </w:div>
                        <w:div w:id="2067292910">
                          <w:marLeft w:val="0"/>
                          <w:marRight w:val="0"/>
                          <w:marTop w:val="0"/>
                          <w:marBottom w:val="0"/>
                          <w:divBdr>
                            <w:top w:val="none" w:sz="0" w:space="0" w:color="auto"/>
                            <w:left w:val="none" w:sz="0" w:space="0" w:color="auto"/>
                            <w:bottom w:val="none" w:sz="0" w:space="0" w:color="auto"/>
                            <w:right w:val="none" w:sz="0" w:space="0" w:color="auto"/>
                          </w:divBdr>
                        </w:div>
                        <w:div w:id="1532187737">
                          <w:marLeft w:val="0"/>
                          <w:marRight w:val="0"/>
                          <w:marTop w:val="0"/>
                          <w:marBottom w:val="0"/>
                          <w:divBdr>
                            <w:top w:val="none" w:sz="0" w:space="0" w:color="auto"/>
                            <w:left w:val="none" w:sz="0" w:space="0" w:color="auto"/>
                            <w:bottom w:val="none" w:sz="0" w:space="0" w:color="auto"/>
                            <w:right w:val="none" w:sz="0" w:space="0" w:color="auto"/>
                          </w:divBdr>
                        </w:div>
                        <w:div w:id="1817338432">
                          <w:marLeft w:val="0"/>
                          <w:marRight w:val="0"/>
                          <w:marTop w:val="0"/>
                          <w:marBottom w:val="0"/>
                          <w:divBdr>
                            <w:top w:val="none" w:sz="0" w:space="0" w:color="auto"/>
                            <w:left w:val="none" w:sz="0" w:space="0" w:color="auto"/>
                            <w:bottom w:val="none" w:sz="0" w:space="0" w:color="auto"/>
                            <w:right w:val="none" w:sz="0" w:space="0" w:color="auto"/>
                          </w:divBdr>
                        </w:div>
                        <w:div w:id="1427536370">
                          <w:marLeft w:val="0"/>
                          <w:marRight w:val="0"/>
                          <w:marTop w:val="0"/>
                          <w:marBottom w:val="0"/>
                          <w:divBdr>
                            <w:top w:val="none" w:sz="0" w:space="0" w:color="auto"/>
                            <w:left w:val="none" w:sz="0" w:space="0" w:color="auto"/>
                            <w:bottom w:val="none" w:sz="0" w:space="0" w:color="auto"/>
                            <w:right w:val="none" w:sz="0" w:space="0" w:color="auto"/>
                          </w:divBdr>
                        </w:div>
                        <w:div w:id="1797486166">
                          <w:marLeft w:val="0"/>
                          <w:marRight w:val="0"/>
                          <w:marTop w:val="0"/>
                          <w:marBottom w:val="0"/>
                          <w:divBdr>
                            <w:top w:val="none" w:sz="0" w:space="0" w:color="auto"/>
                            <w:left w:val="none" w:sz="0" w:space="0" w:color="auto"/>
                            <w:bottom w:val="none" w:sz="0" w:space="0" w:color="auto"/>
                            <w:right w:val="none" w:sz="0" w:space="0" w:color="auto"/>
                          </w:divBdr>
                        </w:div>
                        <w:div w:id="154123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288220">
              <w:marLeft w:val="0"/>
              <w:marRight w:val="0"/>
              <w:marTop w:val="0"/>
              <w:marBottom w:val="0"/>
              <w:divBdr>
                <w:top w:val="none" w:sz="0" w:space="0" w:color="auto"/>
                <w:left w:val="none" w:sz="0" w:space="0" w:color="auto"/>
                <w:bottom w:val="none" w:sz="0" w:space="0" w:color="auto"/>
                <w:right w:val="none" w:sz="0" w:space="0" w:color="auto"/>
              </w:divBdr>
              <w:divsChild>
                <w:div w:id="1747454087">
                  <w:marLeft w:val="0"/>
                  <w:marRight w:val="0"/>
                  <w:marTop w:val="0"/>
                  <w:marBottom w:val="0"/>
                  <w:divBdr>
                    <w:top w:val="none" w:sz="0" w:space="0" w:color="auto"/>
                    <w:left w:val="none" w:sz="0" w:space="0" w:color="auto"/>
                    <w:bottom w:val="none" w:sz="0" w:space="0" w:color="auto"/>
                    <w:right w:val="none" w:sz="0" w:space="0" w:color="auto"/>
                  </w:divBdr>
                  <w:divsChild>
                    <w:div w:id="1254582796">
                      <w:marLeft w:val="0"/>
                      <w:marRight w:val="0"/>
                      <w:marTop w:val="0"/>
                      <w:marBottom w:val="0"/>
                      <w:divBdr>
                        <w:top w:val="none" w:sz="0" w:space="0" w:color="auto"/>
                        <w:left w:val="none" w:sz="0" w:space="0" w:color="auto"/>
                        <w:bottom w:val="none" w:sz="0" w:space="0" w:color="auto"/>
                        <w:right w:val="none" w:sz="0" w:space="0" w:color="auto"/>
                      </w:divBdr>
                      <w:divsChild>
                        <w:div w:id="1050034094">
                          <w:marLeft w:val="0"/>
                          <w:marRight w:val="0"/>
                          <w:marTop w:val="0"/>
                          <w:marBottom w:val="0"/>
                          <w:divBdr>
                            <w:top w:val="none" w:sz="0" w:space="0" w:color="auto"/>
                            <w:left w:val="none" w:sz="0" w:space="0" w:color="auto"/>
                            <w:bottom w:val="none" w:sz="0" w:space="0" w:color="auto"/>
                            <w:right w:val="none" w:sz="0" w:space="0" w:color="auto"/>
                          </w:divBdr>
                        </w:div>
                        <w:div w:id="266164025">
                          <w:marLeft w:val="0"/>
                          <w:marRight w:val="0"/>
                          <w:marTop w:val="0"/>
                          <w:marBottom w:val="0"/>
                          <w:divBdr>
                            <w:top w:val="none" w:sz="0" w:space="0" w:color="auto"/>
                            <w:left w:val="none" w:sz="0" w:space="0" w:color="auto"/>
                            <w:bottom w:val="none" w:sz="0" w:space="0" w:color="auto"/>
                            <w:right w:val="none" w:sz="0" w:space="0" w:color="auto"/>
                          </w:divBdr>
                        </w:div>
                        <w:div w:id="1305038308">
                          <w:marLeft w:val="0"/>
                          <w:marRight w:val="0"/>
                          <w:marTop w:val="0"/>
                          <w:marBottom w:val="0"/>
                          <w:divBdr>
                            <w:top w:val="none" w:sz="0" w:space="0" w:color="auto"/>
                            <w:left w:val="none" w:sz="0" w:space="0" w:color="auto"/>
                            <w:bottom w:val="none" w:sz="0" w:space="0" w:color="auto"/>
                            <w:right w:val="none" w:sz="0" w:space="0" w:color="auto"/>
                          </w:divBdr>
                        </w:div>
                        <w:div w:id="869488090">
                          <w:marLeft w:val="0"/>
                          <w:marRight w:val="0"/>
                          <w:marTop w:val="0"/>
                          <w:marBottom w:val="0"/>
                          <w:divBdr>
                            <w:top w:val="none" w:sz="0" w:space="0" w:color="auto"/>
                            <w:left w:val="none" w:sz="0" w:space="0" w:color="auto"/>
                            <w:bottom w:val="none" w:sz="0" w:space="0" w:color="auto"/>
                            <w:right w:val="none" w:sz="0" w:space="0" w:color="auto"/>
                          </w:divBdr>
                        </w:div>
                        <w:div w:id="966086478">
                          <w:marLeft w:val="0"/>
                          <w:marRight w:val="0"/>
                          <w:marTop w:val="0"/>
                          <w:marBottom w:val="0"/>
                          <w:divBdr>
                            <w:top w:val="none" w:sz="0" w:space="0" w:color="auto"/>
                            <w:left w:val="none" w:sz="0" w:space="0" w:color="auto"/>
                            <w:bottom w:val="none" w:sz="0" w:space="0" w:color="auto"/>
                            <w:right w:val="none" w:sz="0" w:space="0" w:color="auto"/>
                          </w:divBdr>
                        </w:div>
                        <w:div w:id="2024240011">
                          <w:marLeft w:val="0"/>
                          <w:marRight w:val="0"/>
                          <w:marTop w:val="0"/>
                          <w:marBottom w:val="0"/>
                          <w:divBdr>
                            <w:top w:val="none" w:sz="0" w:space="0" w:color="auto"/>
                            <w:left w:val="none" w:sz="0" w:space="0" w:color="auto"/>
                            <w:bottom w:val="none" w:sz="0" w:space="0" w:color="auto"/>
                            <w:right w:val="none" w:sz="0" w:space="0" w:color="auto"/>
                          </w:divBdr>
                        </w:div>
                        <w:div w:id="1251311195">
                          <w:marLeft w:val="0"/>
                          <w:marRight w:val="0"/>
                          <w:marTop w:val="0"/>
                          <w:marBottom w:val="0"/>
                          <w:divBdr>
                            <w:top w:val="none" w:sz="0" w:space="0" w:color="auto"/>
                            <w:left w:val="none" w:sz="0" w:space="0" w:color="auto"/>
                            <w:bottom w:val="none" w:sz="0" w:space="0" w:color="auto"/>
                            <w:right w:val="none" w:sz="0" w:space="0" w:color="auto"/>
                          </w:divBdr>
                        </w:div>
                        <w:div w:id="358971793">
                          <w:marLeft w:val="0"/>
                          <w:marRight w:val="0"/>
                          <w:marTop w:val="0"/>
                          <w:marBottom w:val="0"/>
                          <w:divBdr>
                            <w:top w:val="none" w:sz="0" w:space="0" w:color="auto"/>
                            <w:left w:val="none" w:sz="0" w:space="0" w:color="auto"/>
                            <w:bottom w:val="none" w:sz="0" w:space="0" w:color="auto"/>
                            <w:right w:val="none" w:sz="0" w:space="0" w:color="auto"/>
                          </w:divBdr>
                        </w:div>
                        <w:div w:id="1576932455">
                          <w:marLeft w:val="0"/>
                          <w:marRight w:val="0"/>
                          <w:marTop w:val="0"/>
                          <w:marBottom w:val="0"/>
                          <w:divBdr>
                            <w:top w:val="none" w:sz="0" w:space="0" w:color="auto"/>
                            <w:left w:val="none" w:sz="0" w:space="0" w:color="auto"/>
                            <w:bottom w:val="none" w:sz="0" w:space="0" w:color="auto"/>
                            <w:right w:val="none" w:sz="0" w:space="0" w:color="auto"/>
                          </w:divBdr>
                        </w:div>
                        <w:div w:id="1114597505">
                          <w:marLeft w:val="0"/>
                          <w:marRight w:val="0"/>
                          <w:marTop w:val="0"/>
                          <w:marBottom w:val="0"/>
                          <w:divBdr>
                            <w:top w:val="none" w:sz="0" w:space="0" w:color="auto"/>
                            <w:left w:val="none" w:sz="0" w:space="0" w:color="auto"/>
                            <w:bottom w:val="none" w:sz="0" w:space="0" w:color="auto"/>
                            <w:right w:val="none" w:sz="0" w:space="0" w:color="auto"/>
                          </w:divBdr>
                        </w:div>
                        <w:div w:id="821656428">
                          <w:marLeft w:val="0"/>
                          <w:marRight w:val="0"/>
                          <w:marTop w:val="0"/>
                          <w:marBottom w:val="0"/>
                          <w:divBdr>
                            <w:top w:val="none" w:sz="0" w:space="0" w:color="auto"/>
                            <w:left w:val="none" w:sz="0" w:space="0" w:color="auto"/>
                            <w:bottom w:val="none" w:sz="0" w:space="0" w:color="auto"/>
                            <w:right w:val="none" w:sz="0" w:space="0" w:color="auto"/>
                          </w:divBdr>
                        </w:div>
                        <w:div w:id="302854000">
                          <w:marLeft w:val="0"/>
                          <w:marRight w:val="0"/>
                          <w:marTop w:val="0"/>
                          <w:marBottom w:val="0"/>
                          <w:divBdr>
                            <w:top w:val="none" w:sz="0" w:space="0" w:color="auto"/>
                            <w:left w:val="none" w:sz="0" w:space="0" w:color="auto"/>
                            <w:bottom w:val="none" w:sz="0" w:space="0" w:color="auto"/>
                            <w:right w:val="none" w:sz="0" w:space="0" w:color="auto"/>
                          </w:divBdr>
                        </w:div>
                        <w:div w:id="1904178187">
                          <w:marLeft w:val="0"/>
                          <w:marRight w:val="0"/>
                          <w:marTop w:val="0"/>
                          <w:marBottom w:val="0"/>
                          <w:divBdr>
                            <w:top w:val="none" w:sz="0" w:space="0" w:color="auto"/>
                            <w:left w:val="none" w:sz="0" w:space="0" w:color="auto"/>
                            <w:bottom w:val="none" w:sz="0" w:space="0" w:color="auto"/>
                            <w:right w:val="none" w:sz="0" w:space="0" w:color="auto"/>
                          </w:divBdr>
                        </w:div>
                        <w:div w:id="1998145146">
                          <w:marLeft w:val="0"/>
                          <w:marRight w:val="0"/>
                          <w:marTop w:val="0"/>
                          <w:marBottom w:val="0"/>
                          <w:divBdr>
                            <w:top w:val="none" w:sz="0" w:space="0" w:color="auto"/>
                            <w:left w:val="none" w:sz="0" w:space="0" w:color="auto"/>
                            <w:bottom w:val="none" w:sz="0" w:space="0" w:color="auto"/>
                            <w:right w:val="none" w:sz="0" w:space="0" w:color="auto"/>
                          </w:divBdr>
                        </w:div>
                        <w:div w:id="1248536721">
                          <w:marLeft w:val="0"/>
                          <w:marRight w:val="0"/>
                          <w:marTop w:val="0"/>
                          <w:marBottom w:val="0"/>
                          <w:divBdr>
                            <w:top w:val="none" w:sz="0" w:space="0" w:color="auto"/>
                            <w:left w:val="none" w:sz="0" w:space="0" w:color="auto"/>
                            <w:bottom w:val="none" w:sz="0" w:space="0" w:color="auto"/>
                            <w:right w:val="none" w:sz="0" w:space="0" w:color="auto"/>
                          </w:divBdr>
                        </w:div>
                        <w:div w:id="1299458726">
                          <w:marLeft w:val="0"/>
                          <w:marRight w:val="0"/>
                          <w:marTop w:val="0"/>
                          <w:marBottom w:val="0"/>
                          <w:divBdr>
                            <w:top w:val="none" w:sz="0" w:space="0" w:color="auto"/>
                            <w:left w:val="none" w:sz="0" w:space="0" w:color="auto"/>
                            <w:bottom w:val="none" w:sz="0" w:space="0" w:color="auto"/>
                            <w:right w:val="none" w:sz="0" w:space="0" w:color="auto"/>
                          </w:divBdr>
                        </w:div>
                        <w:div w:id="867991406">
                          <w:marLeft w:val="0"/>
                          <w:marRight w:val="0"/>
                          <w:marTop w:val="0"/>
                          <w:marBottom w:val="0"/>
                          <w:divBdr>
                            <w:top w:val="none" w:sz="0" w:space="0" w:color="auto"/>
                            <w:left w:val="none" w:sz="0" w:space="0" w:color="auto"/>
                            <w:bottom w:val="none" w:sz="0" w:space="0" w:color="auto"/>
                            <w:right w:val="none" w:sz="0" w:space="0" w:color="auto"/>
                          </w:divBdr>
                        </w:div>
                        <w:div w:id="1154107662">
                          <w:marLeft w:val="0"/>
                          <w:marRight w:val="0"/>
                          <w:marTop w:val="0"/>
                          <w:marBottom w:val="0"/>
                          <w:divBdr>
                            <w:top w:val="none" w:sz="0" w:space="0" w:color="auto"/>
                            <w:left w:val="none" w:sz="0" w:space="0" w:color="auto"/>
                            <w:bottom w:val="none" w:sz="0" w:space="0" w:color="auto"/>
                            <w:right w:val="none" w:sz="0" w:space="0" w:color="auto"/>
                          </w:divBdr>
                        </w:div>
                        <w:div w:id="781344851">
                          <w:marLeft w:val="0"/>
                          <w:marRight w:val="0"/>
                          <w:marTop w:val="0"/>
                          <w:marBottom w:val="0"/>
                          <w:divBdr>
                            <w:top w:val="none" w:sz="0" w:space="0" w:color="auto"/>
                            <w:left w:val="none" w:sz="0" w:space="0" w:color="auto"/>
                            <w:bottom w:val="none" w:sz="0" w:space="0" w:color="auto"/>
                            <w:right w:val="none" w:sz="0" w:space="0" w:color="auto"/>
                          </w:divBdr>
                        </w:div>
                        <w:div w:id="1782456855">
                          <w:marLeft w:val="0"/>
                          <w:marRight w:val="0"/>
                          <w:marTop w:val="0"/>
                          <w:marBottom w:val="0"/>
                          <w:divBdr>
                            <w:top w:val="none" w:sz="0" w:space="0" w:color="auto"/>
                            <w:left w:val="none" w:sz="0" w:space="0" w:color="auto"/>
                            <w:bottom w:val="none" w:sz="0" w:space="0" w:color="auto"/>
                            <w:right w:val="none" w:sz="0" w:space="0" w:color="auto"/>
                          </w:divBdr>
                        </w:div>
                        <w:div w:id="1702634941">
                          <w:marLeft w:val="0"/>
                          <w:marRight w:val="0"/>
                          <w:marTop w:val="0"/>
                          <w:marBottom w:val="0"/>
                          <w:divBdr>
                            <w:top w:val="none" w:sz="0" w:space="0" w:color="auto"/>
                            <w:left w:val="none" w:sz="0" w:space="0" w:color="auto"/>
                            <w:bottom w:val="none" w:sz="0" w:space="0" w:color="auto"/>
                            <w:right w:val="none" w:sz="0" w:space="0" w:color="auto"/>
                          </w:divBdr>
                        </w:div>
                        <w:div w:id="1485582943">
                          <w:marLeft w:val="0"/>
                          <w:marRight w:val="0"/>
                          <w:marTop w:val="0"/>
                          <w:marBottom w:val="0"/>
                          <w:divBdr>
                            <w:top w:val="none" w:sz="0" w:space="0" w:color="auto"/>
                            <w:left w:val="none" w:sz="0" w:space="0" w:color="auto"/>
                            <w:bottom w:val="none" w:sz="0" w:space="0" w:color="auto"/>
                            <w:right w:val="none" w:sz="0" w:space="0" w:color="auto"/>
                          </w:divBdr>
                        </w:div>
                        <w:div w:id="1831361643">
                          <w:marLeft w:val="0"/>
                          <w:marRight w:val="0"/>
                          <w:marTop w:val="0"/>
                          <w:marBottom w:val="0"/>
                          <w:divBdr>
                            <w:top w:val="none" w:sz="0" w:space="0" w:color="auto"/>
                            <w:left w:val="none" w:sz="0" w:space="0" w:color="auto"/>
                            <w:bottom w:val="none" w:sz="0" w:space="0" w:color="auto"/>
                            <w:right w:val="none" w:sz="0" w:space="0" w:color="auto"/>
                          </w:divBdr>
                        </w:div>
                        <w:div w:id="238255390">
                          <w:marLeft w:val="0"/>
                          <w:marRight w:val="0"/>
                          <w:marTop w:val="0"/>
                          <w:marBottom w:val="0"/>
                          <w:divBdr>
                            <w:top w:val="none" w:sz="0" w:space="0" w:color="auto"/>
                            <w:left w:val="none" w:sz="0" w:space="0" w:color="auto"/>
                            <w:bottom w:val="none" w:sz="0" w:space="0" w:color="auto"/>
                            <w:right w:val="none" w:sz="0" w:space="0" w:color="auto"/>
                          </w:divBdr>
                        </w:div>
                        <w:div w:id="208999449">
                          <w:marLeft w:val="0"/>
                          <w:marRight w:val="0"/>
                          <w:marTop w:val="0"/>
                          <w:marBottom w:val="0"/>
                          <w:divBdr>
                            <w:top w:val="none" w:sz="0" w:space="0" w:color="auto"/>
                            <w:left w:val="none" w:sz="0" w:space="0" w:color="auto"/>
                            <w:bottom w:val="none" w:sz="0" w:space="0" w:color="auto"/>
                            <w:right w:val="none" w:sz="0" w:space="0" w:color="auto"/>
                          </w:divBdr>
                        </w:div>
                        <w:div w:id="258608622">
                          <w:marLeft w:val="0"/>
                          <w:marRight w:val="0"/>
                          <w:marTop w:val="0"/>
                          <w:marBottom w:val="0"/>
                          <w:divBdr>
                            <w:top w:val="none" w:sz="0" w:space="0" w:color="auto"/>
                            <w:left w:val="none" w:sz="0" w:space="0" w:color="auto"/>
                            <w:bottom w:val="none" w:sz="0" w:space="0" w:color="auto"/>
                            <w:right w:val="none" w:sz="0" w:space="0" w:color="auto"/>
                          </w:divBdr>
                        </w:div>
                        <w:div w:id="2101096039">
                          <w:marLeft w:val="0"/>
                          <w:marRight w:val="0"/>
                          <w:marTop w:val="0"/>
                          <w:marBottom w:val="0"/>
                          <w:divBdr>
                            <w:top w:val="none" w:sz="0" w:space="0" w:color="auto"/>
                            <w:left w:val="none" w:sz="0" w:space="0" w:color="auto"/>
                            <w:bottom w:val="none" w:sz="0" w:space="0" w:color="auto"/>
                            <w:right w:val="none" w:sz="0" w:space="0" w:color="auto"/>
                          </w:divBdr>
                        </w:div>
                        <w:div w:id="1006788199">
                          <w:marLeft w:val="0"/>
                          <w:marRight w:val="0"/>
                          <w:marTop w:val="0"/>
                          <w:marBottom w:val="0"/>
                          <w:divBdr>
                            <w:top w:val="none" w:sz="0" w:space="0" w:color="auto"/>
                            <w:left w:val="none" w:sz="0" w:space="0" w:color="auto"/>
                            <w:bottom w:val="none" w:sz="0" w:space="0" w:color="auto"/>
                            <w:right w:val="none" w:sz="0" w:space="0" w:color="auto"/>
                          </w:divBdr>
                        </w:div>
                        <w:div w:id="994456873">
                          <w:marLeft w:val="0"/>
                          <w:marRight w:val="0"/>
                          <w:marTop w:val="0"/>
                          <w:marBottom w:val="0"/>
                          <w:divBdr>
                            <w:top w:val="none" w:sz="0" w:space="0" w:color="auto"/>
                            <w:left w:val="none" w:sz="0" w:space="0" w:color="auto"/>
                            <w:bottom w:val="none" w:sz="0" w:space="0" w:color="auto"/>
                            <w:right w:val="none" w:sz="0" w:space="0" w:color="auto"/>
                          </w:divBdr>
                        </w:div>
                        <w:div w:id="1973244273">
                          <w:marLeft w:val="0"/>
                          <w:marRight w:val="0"/>
                          <w:marTop w:val="0"/>
                          <w:marBottom w:val="0"/>
                          <w:divBdr>
                            <w:top w:val="none" w:sz="0" w:space="0" w:color="auto"/>
                            <w:left w:val="none" w:sz="0" w:space="0" w:color="auto"/>
                            <w:bottom w:val="none" w:sz="0" w:space="0" w:color="auto"/>
                            <w:right w:val="none" w:sz="0" w:space="0" w:color="auto"/>
                          </w:divBdr>
                        </w:div>
                        <w:div w:id="1766268002">
                          <w:marLeft w:val="0"/>
                          <w:marRight w:val="0"/>
                          <w:marTop w:val="0"/>
                          <w:marBottom w:val="0"/>
                          <w:divBdr>
                            <w:top w:val="none" w:sz="0" w:space="0" w:color="auto"/>
                            <w:left w:val="none" w:sz="0" w:space="0" w:color="auto"/>
                            <w:bottom w:val="none" w:sz="0" w:space="0" w:color="auto"/>
                            <w:right w:val="none" w:sz="0" w:space="0" w:color="auto"/>
                          </w:divBdr>
                        </w:div>
                        <w:div w:id="1904749681">
                          <w:marLeft w:val="0"/>
                          <w:marRight w:val="0"/>
                          <w:marTop w:val="0"/>
                          <w:marBottom w:val="0"/>
                          <w:divBdr>
                            <w:top w:val="none" w:sz="0" w:space="0" w:color="auto"/>
                            <w:left w:val="none" w:sz="0" w:space="0" w:color="auto"/>
                            <w:bottom w:val="none" w:sz="0" w:space="0" w:color="auto"/>
                            <w:right w:val="none" w:sz="0" w:space="0" w:color="auto"/>
                          </w:divBdr>
                        </w:div>
                        <w:div w:id="146629462">
                          <w:marLeft w:val="0"/>
                          <w:marRight w:val="0"/>
                          <w:marTop w:val="0"/>
                          <w:marBottom w:val="0"/>
                          <w:divBdr>
                            <w:top w:val="none" w:sz="0" w:space="0" w:color="auto"/>
                            <w:left w:val="none" w:sz="0" w:space="0" w:color="auto"/>
                            <w:bottom w:val="none" w:sz="0" w:space="0" w:color="auto"/>
                            <w:right w:val="none" w:sz="0" w:space="0" w:color="auto"/>
                          </w:divBdr>
                        </w:div>
                        <w:div w:id="1937589667">
                          <w:marLeft w:val="0"/>
                          <w:marRight w:val="0"/>
                          <w:marTop w:val="0"/>
                          <w:marBottom w:val="0"/>
                          <w:divBdr>
                            <w:top w:val="none" w:sz="0" w:space="0" w:color="auto"/>
                            <w:left w:val="none" w:sz="0" w:space="0" w:color="auto"/>
                            <w:bottom w:val="none" w:sz="0" w:space="0" w:color="auto"/>
                            <w:right w:val="none" w:sz="0" w:space="0" w:color="auto"/>
                          </w:divBdr>
                        </w:div>
                        <w:div w:id="401418151">
                          <w:marLeft w:val="0"/>
                          <w:marRight w:val="0"/>
                          <w:marTop w:val="0"/>
                          <w:marBottom w:val="0"/>
                          <w:divBdr>
                            <w:top w:val="none" w:sz="0" w:space="0" w:color="auto"/>
                            <w:left w:val="none" w:sz="0" w:space="0" w:color="auto"/>
                            <w:bottom w:val="none" w:sz="0" w:space="0" w:color="auto"/>
                            <w:right w:val="none" w:sz="0" w:space="0" w:color="auto"/>
                          </w:divBdr>
                        </w:div>
                        <w:div w:id="1339850401">
                          <w:marLeft w:val="0"/>
                          <w:marRight w:val="0"/>
                          <w:marTop w:val="0"/>
                          <w:marBottom w:val="0"/>
                          <w:divBdr>
                            <w:top w:val="none" w:sz="0" w:space="0" w:color="auto"/>
                            <w:left w:val="none" w:sz="0" w:space="0" w:color="auto"/>
                            <w:bottom w:val="none" w:sz="0" w:space="0" w:color="auto"/>
                            <w:right w:val="none" w:sz="0" w:space="0" w:color="auto"/>
                          </w:divBdr>
                        </w:div>
                        <w:div w:id="420683699">
                          <w:marLeft w:val="0"/>
                          <w:marRight w:val="0"/>
                          <w:marTop w:val="0"/>
                          <w:marBottom w:val="0"/>
                          <w:divBdr>
                            <w:top w:val="none" w:sz="0" w:space="0" w:color="auto"/>
                            <w:left w:val="none" w:sz="0" w:space="0" w:color="auto"/>
                            <w:bottom w:val="none" w:sz="0" w:space="0" w:color="auto"/>
                            <w:right w:val="none" w:sz="0" w:space="0" w:color="auto"/>
                          </w:divBdr>
                        </w:div>
                        <w:div w:id="481043207">
                          <w:marLeft w:val="0"/>
                          <w:marRight w:val="0"/>
                          <w:marTop w:val="0"/>
                          <w:marBottom w:val="0"/>
                          <w:divBdr>
                            <w:top w:val="none" w:sz="0" w:space="0" w:color="auto"/>
                            <w:left w:val="none" w:sz="0" w:space="0" w:color="auto"/>
                            <w:bottom w:val="none" w:sz="0" w:space="0" w:color="auto"/>
                            <w:right w:val="none" w:sz="0" w:space="0" w:color="auto"/>
                          </w:divBdr>
                        </w:div>
                        <w:div w:id="1181823624">
                          <w:marLeft w:val="0"/>
                          <w:marRight w:val="0"/>
                          <w:marTop w:val="0"/>
                          <w:marBottom w:val="0"/>
                          <w:divBdr>
                            <w:top w:val="none" w:sz="0" w:space="0" w:color="auto"/>
                            <w:left w:val="none" w:sz="0" w:space="0" w:color="auto"/>
                            <w:bottom w:val="none" w:sz="0" w:space="0" w:color="auto"/>
                            <w:right w:val="none" w:sz="0" w:space="0" w:color="auto"/>
                          </w:divBdr>
                        </w:div>
                        <w:div w:id="444467759">
                          <w:marLeft w:val="0"/>
                          <w:marRight w:val="0"/>
                          <w:marTop w:val="0"/>
                          <w:marBottom w:val="0"/>
                          <w:divBdr>
                            <w:top w:val="none" w:sz="0" w:space="0" w:color="auto"/>
                            <w:left w:val="none" w:sz="0" w:space="0" w:color="auto"/>
                            <w:bottom w:val="none" w:sz="0" w:space="0" w:color="auto"/>
                            <w:right w:val="none" w:sz="0" w:space="0" w:color="auto"/>
                          </w:divBdr>
                        </w:div>
                        <w:div w:id="1036660257">
                          <w:marLeft w:val="0"/>
                          <w:marRight w:val="0"/>
                          <w:marTop w:val="0"/>
                          <w:marBottom w:val="0"/>
                          <w:divBdr>
                            <w:top w:val="none" w:sz="0" w:space="0" w:color="auto"/>
                            <w:left w:val="none" w:sz="0" w:space="0" w:color="auto"/>
                            <w:bottom w:val="none" w:sz="0" w:space="0" w:color="auto"/>
                            <w:right w:val="none" w:sz="0" w:space="0" w:color="auto"/>
                          </w:divBdr>
                        </w:div>
                        <w:div w:id="1330913383">
                          <w:marLeft w:val="0"/>
                          <w:marRight w:val="0"/>
                          <w:marTop w:val="0"/>
                          <w:marBottom w:val="0"/>
                          <w:divBdr>
                            <w:top w:val="none" w:sz="0" w:space="0" w:color="auto"/>
                            <w:left w:val="none" w:sz="0" w:space="0" w:color="auto"/>
                            <w:bottom w:val="none" w:sz="0" w:space="0" w:color="auto"/>
                            <w:right w:val="none" w:sz="0" w:space="0" w:color="auto"/>
                          </w:divBdr>
                        </w:div>
                        <w:div w:id="754014527">
                          <w:marLeft w:val="0"/>
                          <w:marRight w:val="0"/>
                          <w:marTop w:val="0"/>
                          <w:marBottom w:val="0"/>
                          <w:divBdr>
                            <w:top w:val="none" w:sz="0" w:space="0" w:color="auto"/>
                            <w:left w:val="none" w:sz="0" w:space="0" w:color="auto"/>
                            <w:bottom w:val="none" w:sz="0" w:space="0" w:color="auto"/>
                            <w:right w:val="none" w:sz="0" w:space="0" w:color="auto"/>
                          </w:divBdr>
                        </w:div>
                        <w:div w:id="1809129803">
                          <w:marLeft w:val="0"/>
                          <w:marRight w:val="0"/>
                          <w:marTop w:val="0"/>
                          <w:marBottom w:val="0"/>
                          <w:divBdr>
                            <w:top w:val="none" w:sz="0" w:space="0" w:color="auto"/>
                            <w:left w:val="none" w:sz="0" w:space="0" w:color="auto"/>
                            <w:bottom w:val="none" w:sz="0" w:space="0" w:color="auto"/>
                            <w:right w:val="none" w:sz="0" w:space="0" w:color="auto"/>
                          </w:divBdr>
                        </w:div>
                        <w:div w:id="1266035838">
                          <w:marLeft w:val="0"/>
                          <w:marRight w:val="0"/>
                          <w:marTop w:val="0"/>
                          <w:marBottom w:val="0"/>
                          <w:divBdr>
                            <w:top w:val="none" w:sz="0" w:space="0" w:color="auto"/>
                            <w:left w:val="none" w:sz="0" w:space="0" w:color="auto"/>
                            <w:bottom w:val="none" w:sz="0" w:space="0" w:color="auto"/>
                            <w:right w:val="none" w:sz="0" w:space="0" w:color="auto"/>
                          </w:divBdr>
                        </w:div>
                        <w:div w:id="84614530">
                          <w:marLeft w:val="0"/>
                          <w:marRight w:val="0"/>
                          <w:marTop w:val="0"/>
                          <w:marBottom w:val="0"/>
                          <w:divBdr>
                            <w:top w:val="none" w:sz="0" w:space="0" w:color="auto"/>
                            <w:left w:val="none" w:sz="0" w:space="0" w:color="auto"/>
                            <w:bottom w:val="none" w:sz="0" w:space="0" w:color="auto"/>
                            <w:right w:val="none" w:sz="0" w:space="0" w:color="auto"/>
                          </w:divBdr>
                        </w:div>
                        <w:div w:id="643047472">
                          <w:marLeft w:val="0"/>
                          <w:marRight w:val="0"/>
                          <w:marTop w:val="0"/>
                          <w:marBottom w:val="0"/>
                          <w:divBdr>
                            <w:top w:val="none" w:sz="0" w:space="0" w:color="auto"/>
                            <w:left w:val="none" w:sz="0" w:space="0" w:color="auto"/>
                            <w:bottom w:val="none" w:sz="0" w:space="0" w:color="auto"/>
                            <w:right w:val="none" w:sz="0" w:space="0" w:color="auto"/>
                          </w:divBdr>
                        </w:div>
                        <w:div w:id="1481384247">
                          <w:marLeft w:val="0"/>
                          <w:marRight w:val="0"/>
                          <w:marTop w:val="0"/>
                          <w:marBottom w:val="0"/>
                          <w:divBdr>
                            <w:top w:val="none" w:sz="0" w:space="0" w:color="auto"/>
                            <w:left w:val="none" w:sz="0" w:space="0" w:color="auto"/>
                            <w:bottom w:val="none" w:sz="0" w:space="0" w:color="auto"/>
                            <w:right w:val="none" w:sz="0" w:space="0" w:color="auto"/>
                          </w:divBdr>
                        </w:div>
                        <w:div w:id="1358461556">
                          <w:marLeft w:val="0"/>
                          <w:marRight w:val="0"/>
                          <w:marTop w:val="0"/>
                          <w:marBottom w:val="0"/>
                          <w:divBdr>
                            <w:top w:val="none" w:sz="0" w:space="0" w:color="auto"/>
                            <w:left w:val="none" w:sz="0" w:space="0" w:color="auto"/>
                            <w:bottom w:val="none" w:sz="0" w:space="0" w:color="auto"/>
                            <w:right w:val="none" w:sz="0" w:space="0" w:color="auto"/>
                          </w:divBdr>
                        </w:div>
                        <w:div w:id="1376351027">
                          <w:marLeft w:val="0"/>
                          <w:marRight w:val="0"/>
                          <w:marTop w:val="0"/>
                          <w:marBottom w:val="0"/>
                          <w:divBdr>
                            <w:top w:val="none" w:sz="0" w:space="0" w:color="auto"/>
                            <w:left w:val="none" w:sz="0" w:space="0" w:color="auto"/>
                            <w:bottom w:val="none" w:sz="0" w:space="0" w:color="auto"/>
                            <w:right w:val="none" w:sz="0" w:space="0" w:color="auto"/>
                          </w:divBdr>
                        </w:div>
                        <w:div w:id="566888255">
                          <w:marLeft w:val="0"/>
                          <w:marRight w:val="0"/>
                          <w:marTop w:val="0"/>
                          <w:marBottom w:val="0"/>
                          <w:divBdr>
                            <w:top w:val="none" w:sz="0" w:space="0" w:color="auto"/>
                            <w:left w:val="none" w:sz="0" w:space="0" w:color="auto"/>
                            <w:bottom w:val="none" w:sz="0" w:space="0" w:color="auto"/>
                            <w:right w:val="none" w:sz="0" w:space="0" w:color="auto"/>
                          </w:divBdr>
                        </w:div>
                        <w:div w:id="110631824">
                          <w:marLeft w:val="0"/>
                          <w:marRight w:val="0"/>
                          <w:marTop w:val="0"/>
                          <w:marBottom w:val="0"/>
                          <w:divBdr>
                            <w:top w:val="none" w:sz="0" w:space="0" w:color="auto"/>
                            <w:left w:val="none" w:sz="0" w:space="0" w:color="auto"/>
                            <w:bottom w:val="none" w:sz="0" w:space="0" w:color="auto"/>
                            <w:right w:val="none" w:sz="0" w:space="0" w:color="auto"/>
                          </w:divBdr>
                        </w:div>
                        <w:div w:id="1665746145">
                          <w:marLeft w:val="0"/>
                          <w:marRight w:val="0"/>
                          <w:marTop w:val="0"/>
                          <w:marBottom w:val="0"/>
                          <w:divBdr>
                            <w:top w:val="none" w:sz="0" w:space="0" w:color="auto"/>
                            <w:left w:val="none" w:sz="0" w:space="0" w:color="auto"/>
                            <w:bottom w:val="none" w:sz="0" w:space="0" w:color="auto"/>
                            <w:right w:val="none" w:sz="0" w:space="0" w:color="auto"/>
                          </w:divBdr>
                        </w:div>
                        <w:div w:id="2006585687">
                          <w:marLeft w:val="0"/>
                          <w:marRight w:val="0"/>
                          <w:marTop w:val="0"/>
                          <w:marBottom w:val="0"/>
                          <w:divBdr>
                            <w:top w:val="none" w:sz="0" w:space="0" w:color="auto"/>
                            <w:left w:val="none" w:sz="0" w:space="0" w:color="auto"/>
                            <w:bottom w:val="none" w:sz="0" w:space="0" w:color="auto"/>
                            <w:right w:val="none" w:sz="0" w:space="0" w:color="auto"/>
                          </w:divBdr>
                        </w:div>
                        <w:div w:id="1136683080">
                          <w:marLeft w:val="0"/>
                          <w:marRight w:val="0"/>
                          <w:marTop w:val="0"/>
                          <w:marBottom w:val="0"/>
                          <w:divBdr>
                            <w:top w:val="none" w:sz="0" w:space="0" w:color="auto"/>
                            <w:left w:val="none" w:sz="0" w:space="0" w:color="auto"/>
                            <w:bottom w:val="none" w:sz="0" w:space="0" w:color="auto"/>
                            <w:right w:val="none" w:sz="0" w:space="0" w:color="auto"/>
                          </w:divBdr>
                        </w:div>
                        <w:div w:id="1224952112">
                          <w:marLeft w:val="0"/>
                          <w:marRight w:val="0"/>
                          <w:marTop w:val="0"/>
                          <w:marBottom w:val="0"/>
                          <w:divBdr>
                            <w:top w:val="none" w:sz="0" w:space="0" w:color="auto"/>
                            <w:left w:val="none" w:sz="0" w:space="0" w:color="auto"/>
                            <w:bottom w:val="none" w:sz="0" w:space="0" w:color="auto"/>
                            <w:right w:val="none" w:sz="0" w:space="0" w:color="auto"/>
                          </w:divBdr>
                        </w:div>
                        <w:div w:id="1397120420">
                          <w:marLeft w:val="0"/>
                          <w:marRight w:val="0"/>
                          <w:marTop w:val="0"/>
                          <w:marBottom w:val="0"/>
                          <w:divBdr>
                            <w:top w:val="none" w:sz="0" w:space="0" w:color="auto"/>
                            <w:left w:val="none" w:sz="0" w:space="0" w:color="auto"/>
                            <w:bottom w:val="none" w:sz="0" w:space="0" w:color="auto"/>
                            <w:right w:val="none" w:sz="0" w:space="0" w:color="auto"/>
                          </w:divBdr>
                        </w:div>
                        <w:div w:id="326789637">
                          <w:marLeft w:val="0"/>
                          <w:marRight w:val="0"/>
                          <w:marTop w:val="0"/>
                          <w:marBottom w:val="0"/>
                          <w:divBdr>
                            <w:top w:val="none" w:sz="0" w:space="0" w:color="auto"/>
                            <w:left w:val="none" w:sz="0" w:space="0" w:color="auto"/>
                            <w:bottom w:val="none" w:sz="0" w:space="0" w:color="auto"/>
                            <w:right w:val="none" w:sz="0" w:space="0" w:color="auto"/>
                          </w:divBdr>
                        </w:div>
                        <w:div w:id="1923755646">
                          <w:marLeft w:val="0"/>
                          <w:marRight w:val="0"/>
                          <w:marTop w:val="0"/>
                          <w:marBottom w:val="0"/>
                          <w:divBdr>
                            <w:top w:val="none" w:sz="0" w:space="0" w:color="auto"/>
                            <w:left w:val="none" w:sz="0" w:space="0" w:color="auto"/>
                            <w:bottom w:val="none" w:sz="0" w:space="0" w:color="auto"/>
                            <w:right w:val="none" w:sz="0" w:space="0" w:color="auto"/>
                          </w:divBdr>
                        </w:div>
                        <w:div w:id="958023663">
                          <w:marLeft w:val="0"/>
                          <w:marRight w:val="0"/>
                          <w:marTop w:val="0"/>
                          <w:marBottom w:val="0"/>
                          <w:divBdr>
                            <w:top w:val="none" w:sz="0" w:space="0" w:color="auto"/>
                            <w:left w:val="none" w:sz="0" w:space="0" w:color="auto"/>
                            <w:bottom w:val="none" w:sz="0" w:space="0" w:color="auto"/>
                            <w:right w:val="none" w:sz="0" w:space="0" w:color="auto"/>
                          </w:divBdr>
                        </w:div>
                        <w:div w:id="668945533">
                          <w:marLeft w:val="0"/>
                          <w:marRight w:val="0"/>
                          <w:marTop w:val="0"/>
                          <w:marBottom w:val="0"/>
                          <w:divBdr>
                            <w:top w:val="none" w:sz="0" w:space="0" w:color="auto"/>
                            <w:left w:val="none" w:sz="0" w:space="0" w:color="auto"/>
                            <w:bottom w:val="none" w:sz="0" w:space="0" w:color="auto"/>
                            <w:right w:val="none" w:sz="0" w:space="0" w:color="auto"/>
                          </w:divBdr>
                        </w:div>
                        <w:div w:id="2034181664">
                          <w:marLeft w:val="0"/>
                          <w:marRight w:val="0"/>
                          <w:marTop w:val="0"/>
                          <w:marBottom w:val="0"/>
                          <w:divBdr>
                            <w:top w:val="none" w:sz="0" w:space="0" w:color="auto"/>
                            <w:left w:val="none" w:sz="0" w:space="0" w:color="auto"/>
                            <w:bottom w:val="none" w:sz="0" w:space="0" w:color="auto"/>
                            <w:right w:val="none" w:sz="0" w:space="0" w:color="auto"/>
                          </w:divBdr>
                        </w:div>
                        <w:div w:id="810292093">
                          <w:marLeft w:val="0"/>
                          <w:marRight w:val="0"/>
                          <w:marTop w:val="0"/>
                          <w:marBottom w:val="0"/>
                          <w:divBdr>
                            <w:top w:val="none" w:sz="0" w:space="0" w:color="auto"/>
                            <w:left w:val="none" w:sz="0" w:space="0" w:color="auto"/>
                            <w:bottom w:val="none" w:sz="0" w:space="0" w:color="auto"/>
                            <w:right w:val="none" w:sz="0" w:space="0" w:color="auto"/>
                          </w:divBdr>
                        </w:div>
                        <w:div w:id="578491486">
                          <w:marLeft w:val="0"/>
                          <w:marRight w:val="0"/>
                          <w:marTop w:val="0"/>
                          <w:marBottom w:val="0"/>
                          <w:divBdr>
                            <w:top w:val="none" w:sz="0" w:space="0" w:color="auto"/>
                            <w:left w:val="none" w:sz="0" w:space="0" w:color="auto"/>
                            <w:bottom w:val="none" w:sz="0" w:space="0" w:color="auto"/>
                            <w:right w:val="none" w:sz="0" w:space="0" w:color="auto"/>
                          </w:divBdr>
                        </w:div>
                        <w:div w:id="2046326970">
                          <w:marLeft w:val="0"/>
                          <w:marRight w:val="0"/>
                          <w:marTop w:val="0"/>
                          <w:marBottom w:val="0"/>
                          <w:divBdr>
                            <w:top w:val="none" w:sz="0" w:space="0" w:color="auto"/>
                            <w:left w:val="none" w:sz="0" w:space="0" w:color="auto"/>
                            <w:bottom w:val="none" w:sz="0" w:space="0" w:color="auto"/>
                            <w:right w:val="none" w:sz="0" w:space="0" w:color="auto"/>
                          </w:divBdr>
                        </w:div>
                        <w:div w:id="542132591">
                          <w:marLeft w:val="0"/>
                          <w:marRight w:val="0"/>
                          <w:marTop w:val="0"/>
                          <w:marBottom w:val="0"/>
                          <w:divBdr>
                            <w:top w:val="none" w:sz="0" w:space="0" w:color="auto"/>
                            <w:left w:val="none" w:sz="0" w:space="0" w:color="auto"/>
                            <w:bottom w:val="none" w:sz="0" w:space="0" w:color="auto"/>
                            <w:right w:val="none" w:sz="0" w:space="0" w:color="auto"/>
                          </w:divBdr>
                        </w:div>
                        <w:div w:id="933590935">
                          <w:marLeft w:val="0"/>
                          <w:marRight w:val="0"/>
                          <w:marTop w:val="0"/>
                          <w:marBottom w:val="0"/>
                          <w:divBdr>
                            <w:top w:val="none" w:sz="0" w:space="0" w:color="auto"/>
                            <w:left w:val="none" w:sz="0" w:space="0" w:color="auto"/>
                            <w:bottom w:val="none" w:sz="0" w:space="0" w:color="auto"/>
                            <w:right w:val="none" w:sz="0" w:space="0" w:color="auto"/>
                          </w:divBdr>
                        </w:div>
                        <w:div w:id="34001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95136">
              <w:marLeft w:val="0"/>
              <w:marRight w:val="0"/>
              <w:marTop w:val="0"/>
              <w:marBottom w:val="0"/>
              <w:divBdr>
                <w:top w:val="none" w:sz="0" w:space="0" w:color="auto"/>
                <w:left w:val="none" w:sz="0" w:space="0" w:color="auto"/>
                <w:bottom w:val="none" w:sz="0" w:space="0" w:color="auto"/>
                <w:right w:val="none" w:sz="0" w:space="0" w:color="auto"/>
              </w:divBdr>
              <w:divsChild>
                <w:div w:id="1361785805">
                  <w:marLeft w:val="0"/>
                  <w:marRight w:val="0"/>
                  <w:marTop w:val="0"/>
                  <w:marBottom w:val="0"/>
                  <w:divBdr>
                    <w:top w:val="none" w:sz="0" w:space="0" w:color="auto"/>
                    <w:left w:val="none" w:sz="0" w:space="0" w:color="auto"/>
                    <w:bottom w:val="none" w:sz="0" w:space="0" w:color="auto"/>
                    <w:right w:val="none" w:sz="0" w:space="0" w:color="auto"/>
                  </w:divBdr>
                  <w:divsChild>
                    <w:div w:id="30498201">
                      <w:marLeft w:val="0"/>
                      <w:marRight w:val="0"/>
                      <w:marTop w:val="0"/>
                      <w:marBottom w:val="0"/>
                      <w:divBdr>
                        <w:top w:val="none" w:sz="0" w:space="0" w:color="auto"/>
                        <w:left w:val="none" w:sz="0" w:space="0" w:color="auto"/>
                        <w:bottom w:val="none" w:sz="0" w:space="0" w:color="auto"/>
                        <w:right w:val="none" w:sz="0" w:space="0" w:color="auto"/>
                      </w:divBdr>
                      <w:divsChild>
                        <w:div w:id="1920943605">
                          <w:marLeft w:val="0"/>
                          <w:marRight w:val="0"/>
                          <w:marTop w:val="0"/>
                          <w:marBottom w:val="0"/>
                          <w:divBdr>
                            <w:top w:val="none" w:sz="0" w:space="0" w:color="auto"/>
                            <w:left w:val="none" w:sz="0" w:space="0" w:color="auto"/>
                            <w:bottom w:val="none" w:sz="0" w:space="0" w:color="auto"/>
                            <w:right w:val="none" w:sz="0" w:space="0" w:color="auto"/>
                          </w:divBdr>
                        </w:div>
                        <w:div w:id="1956016272">
                          <w:marLeft w:val="0"/>
                          <w:marRight w:val="0"/>
                          <w:marTop w:val="0"/>
                          <w:marBottom w:val="0"/>
                          <w:divBdr>
                            <w:top w:val="none" w:sz="0" w:space="0" w:color="auto"/>
                            <w:left w:val="none" w:sz="0" w:space="0" w:color="auto"/>
                            <w:bottom w:val="none" w:sz="0" w:space="0" w:color="auto"/>
                            <w:right w:val="none" w:sz="0" w:space="0" w:color="auto"/>
                          </w:divBdr>
                        </w:div>
                        <w:div w:id="12651188">
                          <w:marLeft w:val="0"/>
                          <w:marRight w:val="0"/>
                          <w:marTop w:val="0"/>
                          <w:marBottom w:val="0"/>
                          <w:divBdr>
                            <w:top w:val="none" w:sz="0" w:space="0" w:color="auto"/>
                            <w:left w:val="none" w:sz="0" w:space="0" w:color="auto"/>
                            <w:bottom w:val="none" w:sz="0" w:space="0" w:color="auto"/>
                            <w:right w:val="none" w:sz="0" w:space="0" w:color="auto"/>
                          </w:divBdr>
                        </w:div>
                        <w:div w:id="363790969">
                          <w:marLeft w:val="0"/>
                          <w:marRight w:val="0"/>
                          <w:marTop w:val="0"/>
                          <w:marBottom w:val="0"/>
                          <w:divBdr>
                            <w:top w:val="none" w:sz="0" w:space="0" w:color="auto"/>
                            <w:left w:val="none" w:sz="0" w:space="0" w:color="auto"/>
                            <w:bottom w:val="none" w:sz="0" w:space="0" w:color="auto"/>
                            <w:right w:val="none" w:sz="0" w:space="0" w:color="auto"/>
                          </w:divBdr>
                        </w:div>
                        <w:div w:id="1933196103">
                          <w:marLeft w:val="0"/>
                          <w:marRight w:val="0"/>
                          <w:marTop w:val="0"/>
                          <w:marBottom w:val="0"/>
                          <w:divBdr>
                            <w:top w:val="none" w:sz="0" w:space="0" w:color="auto"/>
                            <w:left w:val="none" w:sz="0" w:space="0" w:color="auto"/>
                            <w:bottom w:val="none" w:sz="0" w:space="0" w:color="auto"/>
                            <w:right w:val="none" w:sz="0" w:space="0" w:color="auto"/>
                          </w:divBdr>
                        </w:div>
                        <w:div w:id="773746056">
                          <w:marLeft w:val="0"/>
                          <w:marRight w:val="0"/>
                          <w:marTop w:val="0"/>
                          <w:marBottom w:val="0"/>
                          <w:divBdr>
                            <w:top w:val="none" w:sz="0" w:space="0" w:color="auto"/>
                            <w:left w:val="none" w:sz="0" w:space="0" w:color="auto"/>
                            <w:bottom w:val="none" w:sz="0" w:space="0" w:color="auto"/>
                            <w:right w:val="none" w:sz="0" w:space="0" w:color="auto"/>
                          </w:divBdr>
                        </w:div>
                        <w:div w:id="496577258">
                          <w:marLeft w:val="0"/>
                          <w:marRight w:val="0"/>
                          <w:marTop w:val="0"/>
                          <w:marBottom w:val="0"/>
                          <w:divBdr>
                            <w:top w:val="none" w:sz="0" w:space="0" w:color="auto"/>
                            <w:left w:val="none" w:sz="0" w:space="0" w:color="auto"/>
                            <w:bottom w:val="none" w:sz="0" w:space="0" w:color="auto"/>
                            <w:right w:val="none" w:sz="0" w:space="0" w:color="auto"/>
                          </w:divBdr>
                        </w:div>
                        <w:div w:id="1847398079">
                          <w:marLeft w:val="0"/>
                          <w:marRight w:val="0"/>
                          <w:marTop w:val="0"/>
                          <w:marBottom w:val="0"/>
                          <w:divBdr>
                            <w:top w:val="none" w:sz="0" w:space="0" w:color="auto"/>
                            <w:left w:val="none" w:sz="0" w:space="0" w:color="auto"/>
                            <w:bottom w:val="none" w:sz="0" w:space="0" w:color="auto"/>
                            <w:right w:val="none" w:sz="0" w:space="0" w:color="auto"/>
                          </w:divBdr>
                        </w:div>
                        <w:div w:id="964699385">
                          <w:marLeft w:val="0"/>
                          <w:marRight w:val="0"/>
                          <w:marTop w:val="0"/>
                          <w:marBottom w:val="0"/>
                          <w:divBdr>
                            <w:top w:val="none" w:sz="0" w:space="0" w:color="auto"/>
                            <w:left w:val="none" w:sz="0" w:space="0" w:color="auto"/>
                            <w:bottom w:val="none" w:sz="0" w:space="0" w:color="auto"/>
                            <w:right w:val="none" w:sz="0" w:space="0" w:color="auto"/>
                          </w:divBdr>
                        </w:div>
                        <w:div w:id="106775537">
                          <w:marLeft w:val="0"/>
                          <w:marRight w:val="0"/>
                          <w:marTop w:val="0"/>
                          <w:marBottom w:val="0"/>
                          <w:divBdr>
                            <w:top w:val="none" w:sz="0" w:space="0" w:color="auto"/>
                            <w:left w:val="none" w:sz="0" w:space="0" w:color="auto"/>
                            <w:bottom w:val="none" w:sz="0" w:space="0" w:color="auto"/>
                            <w:right w:val="none" w:sz="0" w:space="0" w:color="auto"/>
                          </w:divBdr>
                        </w:div>
                        <w:div w:id="256251134">
                          <w:marLeft w:val="0"/>
                          <w:marRight w:val="0"/>
                          <w:marTop w:val="0"/>
                          <w:marBottom w:val="0"/>
                          <w:divBdr>
                            <w:top w:val="none" w:sz="0" w:space="0" w:color="auto"/>
                            <w:left w:val="none" w:sz="0" w:space="0" w:color="auto"/>
                            <w:bottom w:val="none" w:sz="0" w:space="0" w:color="auto"/>
                            <w:right w:val="none" w:sz="0" w:space="0" w:color="auto"/>
                          </w:divBdr>
                        </w:div>
                        <w:div w:id="1815218236">
                          <w:marLeft w:val="0"/>
                          <w:marRight w:val="0"/>
                          <w:marTop w:val="0"/>
                          <w:marBottom w:val="0"/>
                          <w:divBdr>
                            <w:top w:val="none" w:sz="0" w:space="0" w:color="auto"/>
                            <w:left w:val="none" w:sz="0" w:space="0" w:color="auto"/>
                            <w:bottom w:val="none" w:sz="0" w:space="0" w:color="auto"/>
                            <w:right w:val="none" w:sz="0" w:space="0" w:color="auto"/>
                          </w:divBdr>
                        </w:div>
                        <w:div w:id="1736707436">
                          <w:marLeft w:val="0"/>
                          <w:marRight w:val="0"/>
                          <w:marTop w:val="0"/>
                          <w:marBottom w:val="0"/>
                          <w:divBdr>
                            <w:top w:val="none" w:sz="0" w:space="0" w:color="auto"/>
                            <w:left w:val="none" w:sz="0" w:space="0" w:color="auto"/>
                            <w:bottom w:val="none" w:sz="0" w:space="0" w:color="auto"/>
                            <w:right w:val="none" w:sz="0" w:space="0" w:color="auto"/>
                          </w:divBdr>
                        </w:div>
                        <w:div w:id="2099128472">
                          <w:marLeft w:val="0"/>
                          <w:marRight w:val="0"/>
                          <w:marTop w:val="0"/>
                          <w:marBottom w:val="0"/>
                          <w:divBdr>
                            <w:top w:val="none" w:sz="0" w:space="0" w:color="auto"/>
                            <w:left w:val="none" w:sz="0" w:space="0" w:color="auto"/>
                            <w:bottom w:val="none" w:sz="0" w:space="0" w:color="auto"/>
                            <w:right w:val="none" w:sz="0" w:space="0" w:color="auto"/>
                          </w:divBdr>
                        </w:div>
                        <w:div w:id="1793016649">
                          <w:marLeft w:val="0"/>
                          <w:marRight w:val="0"/>
                          <w:marTop w:val="0"/>
                          <w:marBottom w:val="0"/>
                          <w:divBdr>
                            <w:top w:val="none" w:sz="0" w:space="0" w:color="auto"/>
                            <w:left w:val="none" w:sz="0" w:space="0" w:color="auto"/>
                            <w:bottom w:val="none" w:sz="0" w:space="0" w:color="auto"/>
                            <w:right w:val="none" w:sz="0" w:space="0" w:color="auto"/>
                          </w:divBdr>
                        </w:div>
                        <w:div w:id="1425304220">
                          <w:marLeft w:val="0"/>
                          <w:marRight w:val="0"/>
                          <w:marTop w:val="0"/>
                          <w:marBottom w:val="0"/>
                          <w:divBdr>
                            <w:top w:val="none" w:sz="0" w:space="0" w:color="auto"/>
                            <w:left w:val="none" w:sz="0" w:space="0" w:color="auto"/>
                            <w:bottom w:val="none" w:sz="0" w:space="0" w:color="auto"/>
                            <w:right w:val="none" w:sz="0" w:space="0" w:color="auto"/>
                          </w:divBdr>
                        </w:div>
                        <w:div w:id="464856247">
                          <w:marLeft w:val="0"/>
                          <w:marRight w:val="0"/>
                          <w:marTop w:val="0"/>
                          <w:marBottom w:val="0"/>
                          <w:divBdr>
                            <w:top w:val="none" w:sz="0" w:space="0" w:color="auto"/>
                            <w:left w:val="none" w:sz="0" w:space="0" w:color="auto"/>
                            <w:bottom w:val="none" w:sz="0" w:space="0" w:color="auto"/>
                            <w:right w:val="none" w:sz="0" w:space="0" w:color="auto"/>
                          </w:divBdr>
                        </w:div>
                        <w:div w:id="83575819">
                          <w:marLeft w:val="0"/>
                          <w:marRight w:val="0"/>
                          <w:marTop w:val="0"/>
                          <w:marBottom w:val="0"/>
                          <w:divBdr>
                            <w:top w:val="none" w:sz="0" w:space="0" w:color="auto"/>
                            <w:left w:val="none" w:sz="0" w:space="0" w:color="auto"/>
                            <w:bottom w:val="none" w:sz="0" w:space="0" w:color="auto"/>
                            <w:right w:val="none" w:sz="0" w:space="0" w:color="auto"/>
                          </w:divBdr>
                        </w:div>
                        <w:div w:id="2100518762">
                          <w:marLeft w:val="0"/>
                          <w:marRight w:val="0"/>
                          <w:marTop w:val="0"/>
                          <w:marBottom w:val="0"/>
                          <w:divBdr>
                            <w:top w:val="none" w:sz="0" w:space="0" w:color="auto"/>
                            <w:left w:val="none" w:sz="0" w:space="0" w:color="auto"/>
                            <w:bottom w:val="none" w:sz="0" w:space="0" w:color="auto"/>
                            <w:right w:val="none" w:sz="0" w:space="0" w:color="auto"/>
                          </w:divBdr>
                        </w:div>
                        <w:div w:id="166096006">
                          <w:marLeft w:val="0"/>
                          <w:marRight w:val="0"/>
                          <w:marTop w:val="0"/>
                          <w:marBottom w:val="0"/>
                          <w:divBdr>
                            <w:top w:val="none" w:sz="0" w:space="0" w:color="auto"/>
                            <w:left w:val="none" w:sz="0" w:space="0" w:color="auto"/>
                            <w:bottom w:val="none" w:sz="0" w:space="0" w:color="auto"/>
                            <w:right w:val="none" w:sz="0" w:space="0" w:color="auto"/>
                          </w:divBdr>
                        </w:div>
                        <w:div w:id="185674483">
                          <w:marLeft w:val="0"/>
                          <w:marRight w:val="0"/>
                          <w:marTop w:val="0"/>
                          <w:marBottom w:val="0"/>
                          <w:divBdr>
                            <w:top w:val="none" w:sz="0" w:space="0" w:color="auto"/>
                            <w:left w:val="none" w:sz="0" w:space="0" w:color="auto"/>
                            <w:bottom w:val="none" w:sz="0" w:space="0" w:color="auto"/>
                            <w:right w:val="none" w:sz="0" w:space="0" w:color="auto"/>
                          </w:divBdr>
                        </w:div>
                        <w:div w:id="1335836421">
                          <w:marLeft w:val="0"/>
                          <w:marRight w:val="0"/>
                          <w:marTop w:val="0"/>
                          <w:marBottom w:val="0"/>
                          <w:divBdr>
                            <w:top w:val="none" w:sz="0" w:space="0" w:color="auto"/>
                            <w:left w:val="none" w:sz="0" w:space="0" w:color="auto"/>
                            <w:bottom w:val="none" w:sz="0" w:space="0" w:color="auto"/>
                            <w:right w:val="none" w:sz="0" w:space="0" w:color="auto"/>
                          </w:divBdr>
                        </w:div>
                        <w:div w:id="964458989">
                          <w:marLeft w:val="0"/>
                          <w:marRight w:val="0"/>
                          <w:marTop w:val="0"/>
                          <w:marBottom w:val="0"/>
                          <w:divBdr>
                            <w:top w:val="none" w:sz="0" w:space="0" w:color="auto"/>
                            <w:left w:val="none" w:sz="0" w:space="0" w:color="auto"/>
                            <w:bottom w:val="none" w:sz="0" w:space="0" w:color="auto"/>
                            <w:right w:val="none" w:sz="0" w:space="0" w:color="auto"/>
                          </w:divBdr>
                        </w:div>
                        <w:div w:id="896281659">
                          <w:marLeft w:val="0"/>
                          <w:marRight w:val="0"/>
                          <w:marTop w:val="0"/>
                          <w:marBottom w:val="0"/>
                          <w:divBdr>
                            <w:top w:val="none" w:sz="0" w:space="0" w:color="auto"/>
                            <w:left w:val="none" w:sz="0" w:space="0" w:color="auto"/>
                            <w:bottom w:val="none" w:sz="0" w:space="0" w:color="auto"/>
                            <w:right w:val="none" w:sz="0" w:space="0" w:color="auto"/>
                          </w:divBdr>
                        </w:div>
                        <w:div w:id="1517379920">
                          <w:marLeft w:val="0"/>
                          <w:marRight w:val="0"/>
                          <w:marTop w:val="0"/>
                          <w:marBottom w:val="0"/>
                          <w:divBdr>
                            <w:top w:val="none" w:sz="0" w:space="0" w:color="auto"/>
                            <w:left w:val="none" w:sz="0" w:space="0" w:color="auto"/>
                            <w:bottom w:val="none" w:sz="0" w:space="0" w:color="auto"/>
                            <w:right w:val="none" w:sz="0" w:space="0" w:color="auto"/>
                          </w:divBdr>
                        </w:div>
                        <w:div w:id="1521696257">
                          <w:marLeft w:val="0"/>
                          <w:marRight w:val="0"/>
                          <w:marTop w:val="0"/>
                          <w:marBottom w:val="0"/>
                          <w:divBdr>
                            <w:top w:val="none" w:sz="0" w:space="0" w:color="auto"/>
                            <w:left w:val="none" w:sz="0" w:space="0" w:color="auto"/>
                            <w:bottom w:val="none" w:sz="0" w:space="0" w:color="auto"/>
                            <w:right w:val="none" w:sz="0" w:space="0" w:color="auto"/>
                          </w:divBdr>
                        </w:div>
                        <w:div w:id="11776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78279">
              <w:marLeft w:val="0"/>
              <w:marRight w:val="0"/>
              <w:marTop w:val="0"/>
              <w:marBottom w:val="0"/>
              <w:divBdr>
                <w:top w:val="none" w:sz="0" w:space="0" w:color="auto"/>
                <w:left w:val="none" w:sz="0" w:space="0" w:color="auto"/>
                <w:bottom w:val="none" w:sz="0" w:space="0" w:color="auto"/>
                <w:right w:val="none" w:sz="0" w:space="0" w:color="auto"/>
              </w:divBdr>
              <w:divsChild>
                <w:div w:id="886645352">
                  <w:marLeft w:val="0"/>
                  <w:marRight w:val="0"/>
                  <w:marTop w:val="0"/>
                  <w:marBottom w:val="0"/>
                  <w:divBdr>
                    <w:top w:val="none" w:sz="0" w:space="0" w:color="auto"/>
                    <w:left w:val="none" w:sz="0" w:space="0" w:color="auto"/>
                    <w:bottom w:val="none" w:sz="0" w:space="0" w:color="auto"/>
                    <w:right w:val="none" w:sz="0" w:space="0" w:color="auto"/>
                  </w:divBdr>
                </w:div>
                <w:div w:id="2001076517">
                  <w:marLeft w:val="0"/>
                  <w:marRight w:val="0"/>
                  <w:marTop w:val="0"/>
                  <w:marBottom w:val="0"/>
                  <w:divBdr>
                    <w:top w:val="none" w:sz="0" w:space="0" w:color="auto"/>
                    <w:left w:val="none" w:sz="0" w:space="0" w:color="auto"/>
                    <w:bottom w:val="none" w:sz="0" w:space="0" w:color="auto"/>
                    <w:right w:val="none" w:sz="0" w:space="0" w:color="auto"/>
                  </w:divBdr>
                </w:div>
                <w:div w:id="1798641959">
                  <w:marLeft w:val="0"/>
                  <w:marRight w:val="0"/>
                  <w:marTop w:val="0"/>
                  <w:marBottom w:val="0"/>
                  <w:divBdr>
                    <w:top w:val="none" w:sz="0" w:space="0" w:color="auto"/>
                    <w:left w:val="none" w:sz="0" w:space="0" w:color="auto"/>
                    <w:bottom w:val="none" w:sz="0" w:space="0" w:color="auto"/>
                    <w:right w:val="none" w:sz="0" w:space="0" w:color="auto"/>
                  </w:divBdr>
                </w:div>
                <w:div w:id="2004120291">
                  <w:marLeft w:val="0"/>
                  <w:marRight w:val="0"/>
                  <w:marTop w:val="0"/>
                  <w:marBottom w:val="0"/>
                  <w:divBdr>
                    <w:top w:val="none" w:sz="0" w:space="0" w:color="auto"/>
                    <w:left w:val="none" w:sz="0" w:space="0" w:color="auto"/>
                    <w:bottom w:val="none" w:sz="0" w:space="0" w:color="auto"/>
                    <w:right w:val="none" w:sz="0" w:space="0" w:color="auto"/>
                  </w:divBdr>
                </w:div>
                <w:div w:id="123621506">
                  <w:marLeft w:val="0"/>
                  <w:marRight w:val="0"/>
                  <w:marTop w:val="0"/>
                  <w:marBottom w:val="0"/>
                  <w:divBdr>
                    <w:top w:val="none" w:sz="0" w:space="0" w:color="auto"/>
                    <w:left w:val="none" w:sz="0" w:space="0" w:color="auto"/>
                    <w:bottom w:val="none" w:sz="0" w:space="0" w:color="auto"/>
                    <w:right w:val="none" w:sz="0" w:space="0" w:color="auto"/>
                  </w:divBdr>
                </w:div>
                <w:div w:id="961888006">
                  <w:marLeft w:val="0"/>
                  <w:marRight w:val="0"/>
                  <w:marTop w:val="0"/>
                  <w:marBottom w:val="0"/>
                  <w:divBdr>
                    <w:top w:val="none" w:sz="0" w:space="0" w:color="auto"/>
                    <w:left w:val="none" w:sz="0" w:space="0" w:color="auto"/>
                    <w:bottom w:val="none" w:sz="0" w:space="0" w:color="auto"/>
                    <w:right w:val="none" w:sz="0" w:space="0" w:color="auto"/>
                  </w:divBdr>
                </w:div>
                <w:div w:id="1410613714">
                  <w:marLeft w:val="0"/>
                  <w:marRight w:val="0"/>
                  <w:marTop w:val="0"/>
                  <w:marBottom w:val="0"/>
                  <w:divBdr>
                    <w:top w:val="none" w:sz="0" w:space="0" w:color="auto"/>
                    <w:left w:val="none" w:sz="0" w:space="0" w:color="auto"/>
                    <w:bottom w:val="none" w:sz="0" w:space="0" w:color="auto"/>
                    <w:right w:val="none" w:sz="0" w:space="0" w:color="auto"/>
                  </w:divBdr>
                </w:div>
                <w:div w:id="1056274932">
                  <w:marLeft w:val="0"/>
                  <w:marRight w:val="0"/>
                  <w:marTop w:val="0"/>
                  <w:marBottom w:val="0"/>
                  <w:divBdr>
                    <w:top w:val="none" w:sz="0" w:space="0" w:color="auto"/>
                    <w:left w:val="none" w:sz="0" w:space="0" w:color="auto"/>
                    <w:bottom w:val="none" w:sz="0" w:space="0" w:color="auto"/>
                    <w:right w:val="none" w:sz="0" w:space="0" w:color="auto"/>
                  </w:divBdr>
                </w:div>
                <w:div w:id="894852079">
                  <w:marLeft w:val="0"/>
                  <w:marRight w:val="0"/>
                  <w:marTop w:val="0"/>
                  <w:marBottom w:val="0"/>
                  <w:divBdr>
                    <w:top w:val="none" w:sz="0" w:space="0" w:color="auto"/>
                    <w:left w:val="none" w:sz="0" w:space="0" w:color="auto"/>
                    <w:bottom w:val="none" w:sz="0" w:space="0" w:color="auto"/>
                    <w:right w:val="none" w:sz="0" w:space="0" w:color="auto"/>
                  </w:divBdr>
                </w:div>
                <w:div w:id="116140440">
                  <w:marLeft w:val="0"/>
                  <w:marRight w:val="0"/>
                  <w:marTop w:val="0"/>
                  <w:marBottom w:val="0"/>
                  <w:divBdr>
                    <w:top w:val="none" w:sz="0" w:space="0" w:color="auto"/>
                    <w:left w:val="none" w:sz="0" w:space="0" w:color="auto"/>
                    <w:bottom w:val="none" w:sz="0" w:space="0" w:color="auto"/>
                    <w:right w:val="none" w:sz="0" w:space="0" w:color="auto"/>
                  </w:divBdr>
                </w:div>
                <w:div w:id="1287006314">
                  <w:marLeft w:val="0"/>
                  <w:marRight w:val="0"/>
                  <w:marTop w:val="0"/>
                  <w:marBottom w:val="0"/>
                  <w:divBdr>
                    <w:top w:val="none" w:sz="0" w:space="0" w:color="auto"/>
                    <w:left w:val="none" w:sz="0" w:space="0" w:color="auto"/>
                    <w:bottom w:val="none" w:sz="0" w:space="0" w:color="auto"/>
                    <w:right w:val="none" w:sz="0" w:space="0" w:color="auto"/>
                  </w:divBdr>
                </w:div>
                <w:div w:id="2067408047">
                  <w:marLeft w:val="0"/>
                  <w:marRight w:val="0"/>
                  <w:marTop w:val="0"/>
                  <w:marBottom w:val="0"/>
                  <w:divBdr>
                    <w:top w:val="none" w:sz="0" w:space="0" w:color="auto"/>
                    <w:left w:val="none" w:sz="0" w:space="0" w:color="auto"/>
                    <w:bottom w:val="none" w:sz="0" w:space="0" w:color="auto"/>
                    <w:right w:val="none" w:sz="0" w:space="0" w:color="auto"/>
                  </w:divBdr>
                </w:div>
                <w:div w:id="1836066115">
                  <w:marLeft w:val="0"/>
                  <w:marRight w:val="0"/>
                  <w:marTop w:val="0"/>
                  <w:marBottom w:val="0"/>
                  <w:divBdr>
                    <w:top w:val="none" w:sz="0" w:space="0" w:color="auto"/>
                    <w:left w:val="none" w:sz="0" w:space="0" w:color="auto"/>
                    <w:bottom w:val="none" w:sz="0" w:space="0" w:color="auto"/>
                    <w:right w:val="none" w:sz="0" w:space="0" w:color="auto"/>
                  </w:divBdr>
                </w:div>
                <w:div w:id="448664121">
                  <w:marLeft w:val="0"/>
                  <w:marRight w:val="0"/>
                  <w:marTop w:val="0"/>
                  <w:marBottom w:val="0"/>
                  <w:divBdr>
                    <w:top w:val="none" w:sz="0" w:space="0" w:color="auto"/>
                    <w:left w:val="none" w:sz="0" w:space="0" w:color="auto"/>
                    <w:bottom w:val="none" w:sz="0" w:space="0" w:color="auto"/>
                    <w:right w:val="none" w:sz="0" w:space="0" w:color="auto"/>
                  </w:divBdr>
                </w:div>
                <w:div w:id="677318283">
                  <w:marLeft w:val="0"/>
                  <w:marRight w:val="0"/>
                  <w:marTop w:val="0"/>
                  <w:marBottom w:val="0"/>
                  <w:divBdr>
                    <w:top w:val="none" w:sz="0" w:space="0" w:color="auto"/>
                    <w:left w:val="none" w:sz="0" w:space="0" w:color="auto"/>
                    <w:bottom w:val="none" w:sz="0" w:space="0" w:color="auto"/>
                    <w:right w:val="none" w:sz="0" w:space="0" w:color="auto"/>
                  </w:divBdr>
                </w:div>
                <w:div w:id="1987126863">
                  <w:marLeft w:val="0"/>
                  <w:marRight w:val="0"/>
                  <w:marTop w:val="0"/>
                  <w:marBottom w:val="0"/>
                  <w:divBdr>
                    <w:top w:val="none" w:sz="0" w:space="0" w:color="auto"/>
                    <w:left w:val="none" w:sz="0" w:space="0" w:color="auto"/>
                    <w:bottom w:val="none" w:sz="0" w:space="0" w:color="auto"/>
                    <w:right w:val="none" w:sz="0" w:space="0" w:color="auto"/>
                  </w:divBdr>
                </w:div>
                <w:div w:id="1222641742">
                  <w:marLeft w:val="0"/>
                  <w:marRight w:val="0"/>
                  <w:marTop w:val="0"/>
                  <w:marBottom w:val="0"/>
                  <w:divBdr>
                    <w:top w:val="none" w:sz="0" w:space="0" w:color="auto"/>
                    <w:left w:val="none" w:sz="0" w:space="0" w:color="auto"/>
                    <w:bottom w:val="none" w:sz="0" w:space="0" w:color="auto"/>
                    <w:right w:val="none" w:sz="0" w:space="0" w:color="auto"/>
                  </w:divBdr>
                </w:div>
                <w:div w:id="767969312">
                  <w:marLeft w:val="0"/>
                  <w:marRight w:val="0"/>
                  <w:marTop w:val="0"/>
                  <w:marBottom w:val="0"/>
                  <w:divBdr>
                    <w:top w:val="none" w:sz="0" w:space="0" w:color="auto"/>
                    <w:left w:val="none" w:sz="0" w:space="0" w:color="auto"/>
                    <w:bottom w:val="none" w:sz="0" w:space="0" w:color="auto"/>
                    <w:right w:val="none" w:sz="0" w:space="0" w:color="auto"/>
                  </w:divBdr>
                </w:div>
                <w:div w:id="446972668">
                  <w:marLeft w:val="0"/>
                  <w:marRight w:val="0"/>
                  <w:marTop w:val="0"/>
                  <w:marBottom w:val="0"/>
                  <w:divBdr>
                    <w:top w:val="none" w:sz="0" w:space="0" w:color="auto"/>
                    <w:left w:val="none" w:sz="0" w:space="0" w:color="auto"/>
                    <w:bottom w:val="none" w:sz="0" w:space="0" w:color="auto"/>
                    <w:right w:val="none" w:sz="0" w:space="0" w:color="auto"/>
                  </w:divBdr>
                </w:div>
                <w:div w:id="1707412425">
                  <w:marLeft w:val="0"/>
                  <w:marRight w:val="0"/>
                  <w:marTop w:val="0"/>
                  <w:marBottom w:val="0"/>
                  <w:divBdr>
                    <w:top w:val="none" w:sz="0" w:space="0" w:color="auto"/>
                    <w:left w:val="none" w:sz="0" w:space="0" w:color="auto"/>
                    <w:bottom w:val="none" w:sz="0" w:space="0" w:color="auto"/>
                    <w:right w:val="none" w:sz="0" w:space="0" w:color="auto"/>
                  </w:divBdr>
                </w:div>
                <w:div w:id="757750580">
                  <w:marLeft w:val="0"/>
                  <w:marRight w:val="0"/>
                  <w:marTop w:val="0"/>
                  <w:marBottom w:val="0"/>
                  <w:divBdr>
                    <w:top w:val="none" w:sz="0" w:space="0" w:color="auto"/>
                    <w:left w:val="none" w:sz="0" w:space="0" w:color="auto"/>
                    <w:bottom w:val="none" w:sz="0" w:space="0" w:color="auto"/>
                    <w:right w:val="none" w:sz="0" w:space="0" w:color="auto"/>
                  </w:divBdr>
                </w:div>
                <w:div w:id="259527110">
                  <w:marLeft w:val="0"/>
                  <w:marRight w:val="0"/>
                  <w:marTop w:val="0"/>
                  <w:marBottom w:val="0"/>
                  <w:divBdr>
                    <w:top w:val="none" w:sz="0" w:space="0" w:color="auto"/>
                    <w:left w:val="none" w:sz="0" w:space="0" w:color="auto"/>
                    <w:bottom w:val="none" w:sz="0" w:space="0" w:color="auto"/>
                    <w:right w:val="none" w:sz="0" w:space="0" w:color="auto"/>
                  </w:divBdr>
                </w:div>
                <w:div w:id="1471511236">
                  <w:marLeft w:val="0"/>
                  <w:marRight w:val="0"/>
                  <w:marTop w:val="0"/>
                  <w:marBottom w:val="0"/>
                  <w:divBdr>
                    <w:top w:val="none" w:sz="0" w:space="0" w:color="auto"/>
                    <w:left w:val="none" w:sz="0" w:space="0" w:color="auto"/>
                    <w:bottom w:val="none" w:sz="0" w:space="0" w:color="auto"/>
                    <w:right w:val="none" w:sz="0" w:space="0" w:color="auto"/>
                  </w:divBdr>
                </w:div>
                <w:div w:id="1732313898">
                  <w:marLeft w:val="0"/>
                  <w:marRight w:val="0"/>
                  <w:marTop w:val="0"/>
                  <w:marBottom w:val="0"/>
                  <w:divBdr>
                    <w:top w:val="none" w:sz="0" w:space="0" w:color="auto"/>
                    <w:left w:val="none" w:sz="0" w:space="0" w:color="auto"/>
                    <w:bottom w:val="none" w:sz="0" w:space="0" w:color="auto"/>
                    <w:right w:val="none" w:sz="0" w:space="0" w:color="auto"/>
                  </w:divBdr>
                </w:div>
                <w:div w:id="1733307458">
                  <w:marLeft w:val="0"/>
                  <w:marRight w:val="0"/>
                  <w:marTop w:val="0"/>
                  <w:marBottom w:val="0"/>
                  <w:divBdr>
                    <w:top w:val="none" w:sz="0" w:space="0" w:color="auto"/>
                    <w:left w:val="none" w:sz="0" w:space="0" w:color="auto"/>
                    <w:bottom w:val="none" w:sz="0" w:space="0" w:color="auto"/>
                    <w:right w:val="none" w:sz="0" w:space="0" w:color="auto"/>
                  </w:divBdr>
                </w:div>
                <w:div w:id="1881475004">
                  <w:marLeft w:val="0"/>
                  <w:marRight w:val="0"/>
                  <w:marTop w:val="0"/>
                  <w:marBottom w:val="0"/>
                  <w:divBdr>
                    <w:top w:val="none" w:sz="0" w:space="0" w:color="auto"/>
                    <w:left w:val="none" w:sz="0" w:space="0" w:color="auto"/>
                    <w:bottom w:val="none" w:sz="0" w:space="0" w:color="auto"/>
                    <w:right w:val="none" w:sz="0" w:space="0" w:color="auto"/>
                  </w:divBdr>
                </w:div>
                <w:div w:id="912007957">
                  <w:marLeft w:val="0"/>
                  <w:marRight w:val="0"/>
                  <w:marTop w:val="0"/>
                  <w:marBottom w:val="0"/>
                  <w:divBdr>
                    <w:top w:val="none" w:sz="0" w:space="0" w:color="auto"/>
                    <w:left w:val="none" w:sz="0" w:space="0" w:color="auto"/>
                    <w:bottom w:val="none" w:sz="0" w:space="0" w:color="auto"/>
                    <w:right w:val="none" w:sz="0" w:space="0" w:color="auto"/>
                  </w:divBdr>
                </w:div>
                <w:div w:id="1944847553">
                  <w:marLeft w:val="0"/>
                  <w:marRight w:val="0"/>
                  <w:marTop w:val="0"/>
                  <w:marBottom w:val="0"/>
                  <w:divBdr>
                    <w:top w:val="none" w:sz="0" w:space="0" w:color="auto"/>
                    <w:left w:val="none" w:sz="0" w:space="0" w:color="auto"/>
                    <w:bottom w:val="none" w:sz="0" w:space="0" w:color="auto"/>
                    <w:right w:val="none" w:sz="0" w:space="0" w:color="auto"/>
                  </w:divBdr>
                </w:div>
                <w:div w:id="1852257725">
                  <w:marLeft w:val="0"/>
                  <w:marRight w:val="0"/>
                  <w:marTop w:val="0"/>
                  <w:marBottom w:val="0"/>
                  <w:divBdr>
                    <w:top w:val="none" w:sz="0" w:space="0" w:color="auto"/>
                    <w:left w:val="none" w:sz="0" w:space="0" w:color="auto"/>
                    <w:bottom w:val="none" w:sz="0" w:space="0" w:color="auto"/>
                    <w:right w:val="none" w:sz="0" w:space="0" w:color="auto"/>
                  </w:divBdr>
                </w:div>
                <w:div w:id="489491895">
                  <w:marLeft w:val="0"/>
                  <w:marRight w:val="0"/>
                  <w:marTop w:val="0"/>
                  <w:marBottom w:val="0"/>
                  <w:divBdr>
                    <w:top w:val="none" w:sz="0" w:space="0" w:color="auto"/>
                    <w:left w:val="none" w:sz="0" w:space="0" w:color="auto"/>
                    <w:bottom w:val="none" w:sz="0" w:space="0" w:color="auto"/>
                    <w:right w:val="none" w:sz="0" w:space="0" w:color="auto"/>
                  </w:divBdr>
                </w:div>
                <w:div w:id="861867826">
                  <w:marLeft w:val="0"/>
                  <w:marRight w:val="0"/>
                  <w:marTop w:val="0"/>
                  <w:marBottom w:val="0"/>
                  <w:divBdr>
                    <w:top w:val="none" w:sz="0" w:space="0" w:color="auto"/>
                    <w:left w:val="none" w:sz="0" w:space="0" w:color="auto"/>
                    <w:bottom w:val="none" w:sz="0" w:space="0" w:color="auto"/>
                    <w:right w:val="none" w:sz="0" w:space="0" w:color="auto"/>
                  </w:divBdr>
                </w:div>
                <w:div w:id="239096337">
                  <w:marLeft w:val="0"/>
                  <w:marRight w:val="0"/>
                  <w:marTop w:val="0"/>
                  <w:marBottom w:val="0"/>
                  <w:divBdr>
                    <w:top w:val="none" w:sz="0" w:space="0" w:color="auto"/>
                    <w:left w:val="none" w:sz="0" w:space="0" w:color="auto"/>
                    <w:bottom w:val="none" w:sz="0" w:space="0" w:color="auto"/>
                    <w:right w:val="none" w:sz="0" w:space="0" w:color="auto"/>
                  </w:divBdr>
                </w:div>
                <w:div w:id="28773168">
                  <w:marLeft w:val="0"/>
                  <w:marRight w:val="0"/>
                  <w:marTop w:val="0"/>
                  <w:marBottom w:val="0"/>
                  <w:divBdr>
                    <w:top w:val="none" w:sz="0" w:space="0" w:color="auto"/>
                    <w:left w:val="none" w:sz="0" w:space="0" w:color="auto"/>
                    <w:bottom w:val="none" w:sz="0" w:space="0" w:color="auto"/>
                    <w:right w:val="none" w:sz="0" w:space="0" w:color="auto"/>
                  </w:divBdr>
                </w:div>
                <w:div w:id="1071804837">
                  <w:marLeft w:val="0"/>
                  <w:marRight w:val="0"/>
                  <w:marTop w:val="0"/>
                  <w:marBottom w:val="0"/>
                  <w:divBdr>
                    <w:top w:val="none" w:sz="0" w:space="0" w:color="auto"/>
                    <w:left w:val="none" w:sz="0" w:space="0" w:color="auto"/>
                    <w:bottom w:val="none" w:sz="0" w:space="0" w:color="auto"/>
                    <w:right w:val="none" w:sz="0" w:space="0" w:color="auto"/>
                  </w:divBdr>
                </w:div>
                <w:div w:id="2073700309">
                  <w:marLeft w:val="0"/>
                  <w:marRight w:val="0"/>
                  <w:marTop w:val="0"/>
                  <w:marBottom w:val="0"/>
                  <w:divBdr>
                    <w:top w:val="none" w:sz="0" w:space="0" w:color="auto"/>
                    <w:left w:val="none" w:sz="0" w:space="0" w:color="auto"/>
                    <w:bottom w:val="none" w:sz="0" w:space="0" w:color="auto"/>
                    <w:right w:val="none" w:sz="0" w:space="0" w:color="auto"/>
                  </w:divBdr>
                </w:div>
                <w:div w:id="855390640">
                  <w:marLeft w:val="0"/>
                  <w:marRight w:val="0"/>
                  <w:marTop w:val="0"/>
                  <w:marBottom w:val="0"/>
                  <w:divBdr>
                    <w:top w:val="none" w:sz="0" w:space="0" w:color="auto"/>
                    <w:left w:val="none" w:sz="0" w:space="0" w:color="auto"/>
                    <w:bottom w:val="none" w:sz="0" w:space="0" w:color="auto"/>
                    <w:right w:val="none" w:sz="0" w:space="0" w:color="auto"/>
                  </w:divBdr>
                </w:div>
                <w:div w:id="456412049">
                  <w:marLeft w:val="0"/>
                  <w:marRight w:val="0"/>
                  <w:marTop w:val="0"/>
                  <w:marBottom w:val="0"/>
                  <w:divBdr>
                    <w:top w:val="none" w:sz="0" w:space="0" w:color="auto"/>
                    <w:left w:val="none" w:sz="0" w:space="0" w:color="auto"/>
                    <w:bottom w:val="none" w:sz="0" w:space="0" w:color="auto"/>
                    <w:right w:val="none" w:sz="0" w:space="0" w:color="auto"/>
                  </w:divBdr>
                </w:div>
                <w:div w:id="583295812">
                  <w:marLeft w:val="0"/>
                  <w:marRight w:val="0"/>
                  <w:marTop w:val="0"/>
                  <w:marBottom w:val="0"/>
                  <w:divBdr>
                    <w:top w:val="none" w:sz="0" w:space="0" w:color="auto"/>
                    <w:left w:val="none" w:sz="0" w:space="0" w:color="auto"/>
                    <w:bottom w:val="none" w:sz="0" w:space="0" w:color="auto"/>
                    <w:right w:val="none" w:sz="0" w:space="0" w:color="auto"/>
                  </w:divBdr>
                </w:div>
                <w:div w:id="1255211962">
                  <w:marLeft w:val="0"/>
                  <w:marRight w:val="0"/>
                  <w:marTop w:val="0"/>
                  <w:marBottom w:val="0"/>
                  <w:divBdr>
                    <w:top w:val="none" w:sz="0" w:space="0" w:color="auto"/>
                    <w:left w:val="none" w:sz="0" w:space="0" w:color="auto"/>
                    <w:bottom w:val="none" w:sz="0" w:space="0" w:color="auto"/>
                    <w:right w:val="none" w:sz="0" w:space="0" w:color="auto"/>
                  </w:divBdr>
                </w:div>
                <w:div w:id="1822232683">
                  <w:marLeft w:val="0"/>
                  <w:marRight w:val="0"/>
                  <w:marTop w:val="0"/>
                  <w:marBottom w:val="0"/>
                  <w:divBdr>
                    <w:top w:val="none" w:sz="0" w:space="0" w:color="auto"/>
                    <w:left w:val="none" w:sz="0" w:space="0" w:color="auto"/>
                    <w:bottom w:val="none" w:sz="0" w:space="0" w:color="auto"/>
                    <w:right w:val="none" w:sz="0" w:space="0" w:color="auto"/>
                  </w:divBdr>
                </w:div>
                <w:div w:id="1576738560">
                  <w:marLeft w:val="0"/>
                  <w:marRight w:val="0"/>
                  <w:marTop w:val="0"/>
                  <w:marBottom w:val="0"/>
                  <w:divBdr>
                    <w:top w:val="none" w:sz="0" w:space="0" w:color="auto"/>
                    <w:left w:val="none" w:sz="0" w:space="0" w:color="auto"/>
                    <w:bottom w:val="none" w:sz="0" w:space="0" w:color="auto"/>
                    <w:right w:val="none" w:sz="0" w:space="0" w:color="auto"/>
                  </w:divBdr>
                </w:div>
                <w:div w:id="1377970954">
                  <w:marLeft w:val="0"/>
                  <w:marRight w:val="0"/>
                  <w:marTop w:val="0"/>
                  <w:marBottom w:val="0"/>
                  <w:divBdr>
                    <w:top w:val="none" w:sz="0" w:space="0" w:color="auto"/>
                    <w:left w:val="none" w:sz="0" w:space="0" w:color="auto"/>
                    <w:bottom w:val="none" w:sz="0" w:space="0" w:color="auto"/>
                    <w:right w:val="none" w:sz="0" w:space="0" w:color="auto"/>
                  </w:divBdr>
                </w:div>
                <w:div w:id="852766760">
                  <w:marLeft w:val="0"/>
                  <w:marRight w:val="0"/>
                  <w:marTop w:val="0"/>
                  <w:marBottom w:val="0"/>
                  <w:divBdr>
                    <w:top w:val="none" w:sz="0" w:space="0" w:color="auto"/>
                    <w:left w:val="none" w:sz="0" w:space="0" w:color="auto"/>
                    <w:bottom w:val="none" w:sz="0" w:space="0" w:color="auto"/>
                    <w:right w:val="none" w:sz="0" w:space="0" w:color="auto"/>
                  </w:divBdr>
                </w:div>
                <w:div w:id="174199766">
                  <w:marLeft w:val="0"/>
                  <w:marRight w:val="0"/>
                  <w:marTop w:val="0"/>
                  <w:marBottom w:val="0"/>
                  <w:divBdr>
                    <w:top w:val="none" w:sz="0" w:space="0" w:color="auto"/>
                    <w:left w:val="none" w:sz="0" w:space="0" w:color="auto"/>
                    <w:bottom w:val="none" w:sz="0" w:space="0" w:color="auto"/>
                    <w:right w:val="none" w:sz="0" w:space="0" w:color="auto"/>
                  </w:divBdr>
                </w:div>
                <w:div w:id="184640478">
                  <w:marLeft w:val="0"/>
                  <w:marRight w:val="0"/>
                  <w:marTop w:val="0"/>
                  <w:marBottom w:val="0"/>
                  <w:divBdr>
                    <w:top w:val="none" w:sz="0" w:space="0" w:color="auto"/>
                    <w:left w:val="none" w:sz="0" w:space="0" w:color="auto"/>
                    <w:bottom w:val="none" w:sz="0" w:space="0" w:color="auto"/>
                    <w:right w:val="none" w:sz="0" w:space="0" w:color="auto"/>
                  </w:divBdr>
                </w:div>
                <w:div w:id="1459185299">
                  <w:marLeft w:val="0"/>
                  <w:marRight w:val="0"/>
                  <w:marTop w:val="0"/>
                  <w:marBottom w:val="0"/>
                  <w:divBdr>
                    <w:top w:val="none" w:sz="0" w:space="0" w:color="auto"/>
                    <w:left w:val="none" w:sz="0" w:space="0" w:color="auto"/>
                    <w:bottom w:val="none" w:sz="0" w:space="0" w:color="auto"/>
                    <w:right w:val="none" w:sz="0" w:space="0" w:color="auto"/>
                  </w:divBdr>
                </w:div>
                <w:div w:id="1003237136">
                  <w:marLeft w:val="0"/>
                  <w:marRight w:val="0"/>
                  <w:marTop w:val="0"/>
                  <w:marBottom w:val="0"/>
                  <w:divBdr>
                    <w:top w:val="none" w:sz="0" w:space="0" w:color="auto"/>
                    <w:left w:val="none" w:sz="0" w:space="0" w:color="auto"/>
                    <w:bottom w:val="none" w:sz="0" w:space="0" w:color="auto"/>
                    <w:right w:val="none" w:sz="0" w:space="0" w:color="auto"/>
                  </w:divBdr>
                </w:div>
                <w:div w:id="2140948300">
                  <w:marLeft w:val="0"/>
                  <w:marRight w:val="0"/>
                  <w:marTop w:val="0"/>
                  <w:marBottom w:val="0"/>
                  <w:divBdr>
                    <w:top w:val="none" w:sz="0" w:space="0" w:color="auto"/>
                    <w:left w:val="none" w:sz="0" w:space="0" w:color="auto"/>
                    <w:bottom w:val="none" w:sz="0" w:space="0" w:color="auto"/>
                    <w:right w:val="none" w:sz="0" w:space="0" w:color="auto"/>
                  </w:divBdr>
                </w:div>
                <w:div w:id="1121924351">
                  <w:marLeft w:val="0"/>
                  <w:marRight w:val="0"/>
                  <w:marTop w:val="0"/>
                  <w:marBottom w:val="0"/>
                  <w:divBdr>
                    <w:top w:val="none" w:sz="0" w:space="0" w:color="auto"/>
                    <w:left w:val="none" w:sz="0" w:space="0" w:color="auto"/>
                    <w:bottom w:val="none" w:sz="0" w:space="0" w:color="auto"/>
                    <w:right w:val="none" w:sz="0" w:space="0" w:color="auto"/>
                  </w:divBdr>
                </w:div>
                <w:div w:id="586155003">
                  <w:marLeft w:val="0"/>
                  <w:marRight w:val="0"/>
                  <w:marTop w:val="0"/>
                  <w:marBottom w:val="0"/>
                  <w:divBdr>
                    <w:top w:val="none" w:sz="0" w:space="0" w:color="auto"/>
                    <w:left w:val="none" w:sz="0" w:space="0" w:color="auto"/>
                    <w:bottom w:val="none" w:sz="0" w:space="0" w:color="auto"/>
                    <w:right w:val="none" w:sz="0" w:space="0" w:color="auto"/>
                  </w:divBdr>
                </w:div>
                <w:div w:id="1054037949">
                  <w:marLeft w:val="0"/>
                  <w:marRight w:val="0"/>
                  <w:marTop w:val="0"/>
                  <w:marBottom w:val="0"/>
                  <w:divBdr>
                    <w:top w:val="none" w:sz="0" w:space="0" w:color="auto"/>
                    <w:left w:val="none" w:sz="0" w:space="0" w:color="auto"/>
                    <w:bottom w:val="none" w:sz="0" w:space="0" w:color="auto"/>
                    <w:right w:val="none" w:sz="0" w:space="0" w:color="auto"/>
                  </w:divBdr>
                </w:div>
                <w:div w:id="427890056">
                  <w:marLeft w:val="0"/>
                  <w:marRight w:val="0"/>
                  <w:marTop w:val="0"/>
                  <w:marBottom w:val="0"/>
                  <w:divBdr>
                    <w:top w:val="none" w:sz="0" w:space="0" w:color="auto"/>
                    <w:left w:val="none" w:sz="0" w:space="0" w:color="auto"/>
                    <w:bottom w:val="none" w:sz="0" w:space="0" w:color="auto"/>
                    <w:right w:val="none" w:sz="0" w:space="0" w:color="auto"/>
                  </w:divBdr>
                </w:div>
                <w:div w:id="211962813">
                  <w:marLeft w:val="0"/>
                  <w:marRight w:val="0"/>
                  <w:marTop w:val="0"/>
                  <w:marBottom w:val="0"/>
                  <w:divBdr>
                    <w:top w:val="none" w:sz="0" w:space="0" w:color="auto"/>
                    <w:left w:val="none" w:sz="0" w:space="0" w:color="auto"/>
                    <w:bottom w:val="none" w:sz="0" w:space="0" w:color="auto"/>
                    <w:right w:val="none" w:sz="0" w:space="0" w:color="auto"/>
                  </w:divBdr>
                </w:div>
                <w:div w:id="976759426">
                  <w:marLeft w:val="0"/>
                  <w:marRight w:val="0"/>
                  <w:marTop w:val="0"/>
                  <w:marBottom w:val="0"/>
                  <w:divBdr>
                    <w:top w:val="none" w:sz="0" w:space="0" w:color="auto"/>
                    <w:left w:val="none" w:sz="0" w:space="0" w:color="auto"/>
                    <w:bottom w:val="none" w:sz="0" w:space="0" w:color="auto"/>
                    <w:right w:val="none" w:sz="0" w:space="0" w:color="auto"/>
                  </w:divBdr>
                </w:div>
                <w:div w:id="1636183025">
                  <w:marLeft w:val="0"/>
                  <w:marRight w:val="0"/>
                  <w:marTop w:val="0"/>
                  <w:marBottom w:val="0"/>
                  <w:divBdr>
                    <w:top w:val="none" w:sz="0" w:space="0" w:color="auto"/>
                    <w:left w:val="none" w:sz="0" w:space="0" w:color="auto"/>
                    <w:bottom w:val="none" w:sz="0" w:space="0" w:color="auto"/>
                    <w:right w:val="none" w:sz="0" w:space="0" w:color="auto"/>
                  </w:divBdr>
                </w:div>
                <w:div w:id="1687175342">
                  <w:marLeft w:val="0"/>
                  <w:marRight w:val="0"/>
                  <w:marTop w:val="0"/>
                  <w:marBottom w:val="0"/>
                  <w:divBdr>
                    <w:top w:val="none" w:sz="0" w:space="0" w:color="auto"/>
                    <w:left w:val="none" w:sz="0" w:space="0" w:color="auto"/>
                    <w:bottom w:val="none" w:sz="0" w:space="0" w:color="auto"/>
                    <w:right w:val="none" w:sz="0" w:space="0" w:color="auto"/>
                  </w:divBdr>
                </w:div>
                <w:div w:id="1690063784">
                  <w:marLeft w:val="0"/>
                  <w:marRight w:val="0"/>
                  <w:marTop w:val="0"/>
                  <w:marBottom w:val="0"/>
                  <w:divBdr>
                    <w:top w:val="none" w:sz="0" w:space="0" w:color="auto"/>
                    <w:left w:val="none" w:sz="0" w:space="0" w:color="auto"/>
                    <w:bottom w:val="none" w:sz="0" w:space="0" w:color="auto"/>
                    <w:right w:val="none" w:sz="0" w:space="0" w:color="auto"/>
                  </w:divBdr>
                </w:div>
                <w:div w:id="2045128465">
                  <w:marLeft w:val="0"/>
                  <w:marRight w:val="0"/>
                  <w:marTop w:val="0"/>
                  <w:marBottom w:val="0"/>
                  <w:divBdr>
                    <w:top w:val="none" w:sz="0" w:space="0" w:color="auto"/>
                    <w:left w:val="none" w:sz="0" w:space="0" w:color="auto"/>
                    <w:bottom w:val="none" w:sz="0" w:space="0" w:color="auto"/>
                    <w:right w:val="none" w:sz="0" w:space="0" w:color="auto"/>
                  </w:divBdr>
                </w:div>
                <w:div w:id="852303072">
                  <w:marLeft w:val="0"/>
                  <w:marRight w:val="0"/>
                  <w:marTop w:val="0"/>
                  <w:marBottom w:val="0"/>
                  <w:divBdr>
                    <w:top w:val="none" w:sz="0" w:space="0" w:color="auto"/>
                    <w:left w:val="none" w:sz="0" w:space="0" w:color="auto"/>
                    <w:bottom w:val="none" w:sz="0" w:space="0" w:color="auto"/>
                    <w:right w:val="none" w:sz="0" w:space="0" w:color="auto"/>
                  </w:divBdr>
                </w:div>
                <w:div w:id="1045561564">
                  <w:marLeft w:val="0"/>
                  <w:marRight w:val="0"/>
                  <w:marTop w:val="0"/>
                  <w:marBottom w:val="0"/>
                  <w:divBdr>
                    <w:top w:val="none" w:sz="0" w:space="0" w:color="auto"/>
                    <w:left w:val="none" w:sz="0" w:space="0" w:color="auto"/>
                    <w:bottom w:val="none" w:sz="0" w:space="0" w:color="auto"/>
                    <w:right w:val="none" w:sz="0" w:space="0" w:color="auto"/>
                  </w:divBdr>
                </w:div>
                <w:div w:id="1950231919">
                  <w:marLeft w:val="0"/>
                  <w:marRight w:val="0"/>
                  <w:marTop w:val="0"/>
                  <w:marBottom w:val="0"/>
                  <w:divBdr>
                    <w:top w:val="none" w:sz="0" w:space="0" w:color="auto"/>
                    <w:left w:val="none" w:sz="0" w:space="0" w:color="auto"/>
                    <w:bottom w:val="none" w:sz="0" w:space="0" w:color="auto"/>
                    <w:right w:val="none" w:sz="0" w:space="0" w:color="auto"/>
                  </w:divBdr>
                </w:div>
                <w:div w:id="314065870">
                  <w:marLeft w:val="0"/>
                  <w:marRight w:val="0"/>
                  <w:marTop w:val="0"/>
                  <w:marBottom w:val="0"/>
                  <w:divBdr>
                    <w:top w:val="none" w:sz="0" w:space="0" w:color="auto"/>
                    <w:left w:val="none" w:sz="0" w:space="0" w:color="auto"/>
                    <w:bottom w:val="none" w:sz="0" w:space="0" w:color="auto"/>
                    <w:right w:val="none" w:sz="0" w:space="0" w:color="auto"/>
                  </w:divBdr>
                </w:div>
                <w:div w:id="1105155837">
                  <w:marLeft w:val="0"/>
                  <w:marRight w:val="0"/>
                  <w:marTop w:val="0"/>
                  <w:marBottom w:val="0"/>
                  <w:divBdr>
                    <w:top w:val="none" w:sz="0" w:space="0" w:color="auto"/>
                    <w:left w:val="none" w:sz="0" w:space="0" w:color="auto"/>
                    <w:bottom w:val="none" w:sz="0" w:space="0" w:color="auto"/>
                    <w:right w:val="none" w:sz="0" w:space="0" w:color="auto"/>
                  </w:divBdr>
                </w:div>
                <w:div w:id="964235040">
                  <w:marLeft w:val="0"/>
                  <w:marRight w:val="0"/>
                  <w:marTop w:val="0"/>
                  <w:marBottom w:val="0"/>
                  <w:divBdr>
                    <w:top w:val="none" w:sz="0" w:space="0" w:color="auto"/>
                    <w:left w:val="none" w:sz="0" w:space="0" w:color="auto"/>
                    <w:bottom w:val="none" w:sz="0" w:space="0" w:color="auto"/>
                    <w:right w:val="none" w:sz="0" w:space="0" w:color="auto"/>
                  </w:divBdr>
                </w:div>
                <w:div w:id="1018897769">
                  <w:marLeft w:val="0"/>
                  <w:marRight w:val="0"/>
                  <w:marTop w:val="0"/>
                  <w:marBottom w:val="0"/>
                  <w:divBdr>
                    <w:top w:val="none" w:sz="0" w:space="0" w:color="auto"/>
                    <w:left w:val="none" w:sz="0" w:space="0" w:color="auto"/>
                    <w:bottom w:val="none" w:sz="0" w:space="0" w:color="auto"/>
                    <w:right w:val="none" w:sz="0" w:space="0" w:color="auto"/>
                  </w:divBdr>
                </w:div>
                <w:div w:id="1178731263">
                  <w:marLeft w:val="0"/>
                  <w:marRight w:val="0"/>
                  <w:marTop w:val="0"/>
                  <w:marBottom w:val="0"/>
                  <w:divBdr>
                    <w:top w:val="none" w:sz="0" w:space="0" w:color="auto"/>
                    <w:left w:val="none" w:sz="0" w:space="0" w:color="auto"/>
                    <w:bottom w:val="none" w:sz="0" w:space="0" w:color="auto"/>
                    <w:right w:val="none" w:sz="0" w:space="0" w:color="auto"/>
                  </w:divBdr>
                </w:div>
                <w:div w:id="14698573">
                  <w:marLeft w:val="0"/>
                  <w:marRight w:val="0"/>
                  <w:marTop w:val="0"/>
                  <w:marBottom w:val="0"/>
                  <w:divBdr>
                    <w:top w:val="none" w:sz="0" w:space="0" w:color="auto"/>
                    <w:left w:val="none" w:sz="0" w:space="0" w:color="auto"/>
                    <w:bottom w:val="none" w:sz="0" w:space="0" w:color="auto"/>
                    <w:right w:val="none" w:sz="0" w:space="0" w:color="auto"/>
                  </w:divBdr>
                </w:div>
                <w:div w:id="1075858259">
                  <w:marLeft w:val="0"/>
                  <w:marRight w:val="0"/>
                  <w:marTop w:val="0"/>
                  <w:marBottom w:val="0"/>
                  <w:divBdr>
                    <w:top w:val="none" w:sz="0" w:space="0" w:color="auto"/>
                    <w:left w:val="none" w:sz="0" w:space="0" w:color="auto"/>
                    <w:bottom w:val="none" w:sz="0" w:space="0" w:color="auto"/>
                    <w:right w:val="none" w:sz="0" w:space="0" w:color="auto"/>
                  </w:divBdr>
                </w:div>
                <w:div w:id="1309899490">
                  <w:marLeft w:val="0"/>
                  <w:marRight w:val="0"/>
                  <w:marTop w:val="0"/>
                  <w:marBottom w:val="0"/>
                  <w:divBdr>
                    <w:top w:val="none" w:sz="0" w:space="0" w:color="auto"/>
                    <w:left w:val="none" w:sz="0" w:space="0" w:color="auto"/>
                    <w:bottom w:val="none" w:sz="0" w:space="0" w:color="auto"/>
                    <w:right w:val="none" w:sz="0" w:space="0" w:color="auto"/>
                  </w:divBdr>
                </w:div>
                <w:div w:id="1389573771">
                  <w:marLeft w:val="0"/>
                  <w:marRight w:val="0"/>
                  <w:marTop w:val="0"/>
                  <w:marBottom w:val="0"/>
                  <w:divBdr>
                    <w:top w:val="none" w:sz="0" w:space="0" w:color="auto"/>
                    <w:left w:val="none" w:sz="0" w:space="0" w:color="auto"/>
                    <w:bottom w:val="none" w:sz="0" w:space="0" w:color="auto"/>
                    <w:right w:val="none" w:sz="0" w:space="0" w:color="auto"/>
                  </w:divBdr>
                </w:div>
                <w:div w:id="2034334610">
                  <w:marLeft w:val="0"/>
                  <w:marRight w:val="0"/>
                  <w:marTop w:val="0"/>
                  <w:marBottom w:val="0"/>
                  <w:divBdr>
                    <w:top w:val="none" w:sz="0" w:space="0" w:color="auto"/>
                    <w:left w:val="none" w:sz="0" w:space="0" w:color="auto"/>
                    <w:bottom w:val="none" w:sz="0" w:space="0" w:color="auto"/>
                    <w:right w:val="none" w:sz="0" w:space="0" w:color="auto"/>
                  </w:divBdr>
                </w:div>
                <w:div w:id="863322413">
                  <w:marLeft w:val="0"/>
                  <w:marRight w:val="0"/>
                  <w:marTop w:val="0"/>
                  <w:marBottom w:val="0"/>
                  <w:divBdr>
                    <w:top w:val="none" w:sz="0" w:space="0" w:color="auto"/>
                    <w:left w:val="none" w:sz="0" w:space="0" w:color="auto"/>
                    <w:bottom w:val="none" w:sz="0" w:space="0" w:color="auto"/>
                    <w:right w:val="none" w:sz="0" w:space="0" w:color="auto"/>
                  </w:divBdr>
                </w:div>
                <w:div w:id="8484457">
                  <w:marLeft w:val="0"/>
                  <w:marRight w:val="0"/>
                  <w:marTop w:val="0"/>
                  <w:marBottom w:val="0"/>
                  <w:divBdr>
                    <w:top w:val="none" w:sz="0" w:space="0" w:color="auto"/>
                    <w:left w:val="none" w:sz="0" w:space="0" w:color="auto"/>
                    <w:bottom w:val="none" w:sz="0" w:space="0" w:color="auto"/>
                    <w:right w:val="none" w:sz="0" w:space="0" w:color="auto"/>
                  </w:divBdr>
                </w:div>
                <w:div w:id="921840421">
                  <w:marLeft w:val="0"/>
                  <w:marRight w:val="0"/>
                  <w:marTop w:val="0"/>
                  <w:marBottom w:val="0"/>
                  <w:divBdr>
                    <w:top w:val="none" w:sz="0" w:space="0" w:color="auto"/>
                    <w:left w:val="none" w:sz="0" w:space="0" w:color="auto"/>
                    <w:bottom w:val="none" w:sz="0" w:space="0" w:color="auto"/>
                    <w:right w:val="none" w:sz="0" w:space="0" w:color="auto"/>
                  </w:divBdr>
                </w:div>
                <w:div w:id="1139692739">
                  <w:marLeft w:val="0"/>
                  <w:marRight w:val="0"/>
                  <w:marTop w:val="0"/>
                  <w:marBottom w:val="0"/>
                  <w:divBdr>
                    <w:top w:val="none" w:sz="0" w:space="0" w:color="auto"/>
                    <w:left w:val="none" w:sz="0" w:space="0" w:color="auto"/>
                    <w:bottom w:val="none" w:sz="0" w:space="0" w:color="auto"/>
                    <w:right w:val="none" w:sz="0" w:space="0" w:color="auto"/>
                  </w:divBdr>
                </w:div>
                <w:div w:id="1863978111">
                  <w:marLeft w:val="0"/>
                  <w:marRight w:val="0"/>
                  <w:marTop w:val="0"/>
                  <w:marBottom w:val="0"/>
                  <w:divBdr>
                    <w:top w:val="none" w:sz="0" w:space="0" w:color="auto"/>
                    <w:left w:val="none" w:sz="0" w:space="0" w:color="auto"/>
                    <w:bottom w:val="none" w:sz="0" w:space="0" w:color="auto"/>
                    <w:right w:val="none" w:sz="0" w:space="0" w:color="auto"/>
                  </w:divBdr>
                </w:div>
                <w:div w:id="24452802">
                  <w:marLeft w:val="0"/>
                  <w:marRight w:val="0"/>
                  <w:marTop w:val="0"/>
                  <w:marBottom w:val="0"/>
                  <w:divBdr>
                    <w:top w:val="none" w:sz="0" w:space="0" w:color="auto"/>
                    <w:left w:val="none" w:sz="0" w:space="0" w:color="auto"/>
                    <w:bottom w:val="none" w:sz="0" w:space="0" w:color="auto"/>
                    <w:right w:val="none" w:sz="0" w:space="0" w:color="auto"/>
                  </w:divBdr>
                </w:div>
                <w:div w:id="295912871">
                  <w:marLeft w:val="0"/>
                  <w:marRight w:val="0"/>
                  <w:marTop w:val="0"/>
                  <w:marBottom w:val="0"/>
                  <w:divBdr>
                    <w:top w:val="none" w:sz="0" w:space="0" w:color="auto"/>
                    <w:left w:val="none" w:sz="0" w:space="0" w:color="auto"/>
                    <w:bottom w:val="none" w:sz="0" w:space="0" w:color="auto"/>
                    <w:right w:val="none" w:sz="0" w:space="0" w:color="auto"/>
                  </w:divBdr>
                </w:div>
                <w:div w:id="562762695">
                  <w:marLeft w:val="0"/>
                  <w:marRight w:val="0"/>
                  <w:marTop w:val="0"/>
                  <w:marBottom w:val="0"/>
                  <w:divBdr>
                    <w:top w:val="none" w:sz="0" w:space="0" w:color="auto"/>
                    <w:left w:val="none" w:sz="0" w:space="0" w:color="auto"/>
                    <w:bottom w:val="none" w:sz="0" w:space="0" w:color="auto"/>
                    <w:right w:val="none" w:sz="0" w:space="0" w:color="auto"/>
                  </w:divBdr>
                </w:div>
                <w:div w:id="1487013124">
                  <w:marLeft w:val="0"/>
                  <w:marRight w:val="0"/>
                  <w:marTop w:val="0"/>
                  <w:marBottom w:val="0"/>
                  <w:divBdr>
                    <w:top w:val="none" w:sz="0" w:space="0" w:color="auto"/>
                    <w:left w:val="none" w:sz="0" w:space="0" w:color="auto"/>
                    <w:bottom w:val="none" w:sz="0" w:space="0" w:color="auto"/>
                    <w:right w:val="none" w:sz="0" w:space="0" w:color="auto"/>
                  </w:divBdr>
                </w:div>
                <w:div w:id="1937516184">
                  <w:marLeft w:val="0"/>
                  <w:marRight w:val="0"/>
                  <w:marTop w:val="0"/>
                  <w:marBottom w:val="0"/>
                  <w:divBdr>
                    <w:top w:val="none" w:sz="0" w:space="0" w:color="auto"/>
                    <w:left w:val="none" w:sz="0" w:space="0" w:color="auto"/>
                    <w:bottom w:val="none" w:sz="0" w:space="0" w:color="auto"/>
                    <w:right w:val="none" w:sz="0" w:space="0" w:color="auto"/>
                  </w:divBdr>
                </w:div>
                <w:div w:id="965743133">
                  <w:marLeft w:val="0"/>
                  <w:marRight w:val="0"/>
                  <w:marTop w:val="0"/>
                  <w:marBottom w:val="0"/>
                  <w:divBdr>
                    <w:top w:val="none" w:sz="0" w:space="0" w:color="auto"/>
                    <w:left w:val="none" w:sz="0" w:space="0" w:color="auto"/>
                    <w:bottom w:val="none" w:sz="0" w:space="0" w:color="auto"/>
                    <w:right w:val="none" w:sz="0" w:space="0" w:color="auto"/>
                  </w:divBdr>
                </w:div>
                <w:div w:id="2050101978">
                  <w:marLeft w:val="0"/>
                  <w:marRight w:val="0"/>
                  <w:marTop w:val="0"/>
                  <w:marBottom w:val="0"/>
                  <w:divBdr>
                    <w:top w:val="none" w:sz="0" w:space="0" w:color="auto"/>
                    <w:left w:val="none" w:sz="0" w:space="0" w:color="auto"/>
                    <w:bottom w:val="none" w:sz="0" w:space="0" w:color="auto"/>
                    <w:right w:val="none" w:sz="0" w:space="0" w:color="auto"/>
                  </w:divBdr>
                </w:div>
                <w:div w:id="859471371">
                  <w:marLeft w:val="0"/>
                  <w:marRight w:val="0"/>
                  <w:marTop w:val="0"/>
                  <w:marBottom w:val="0"/>
                  <w:divBdr>
                    <w:top w:val="none" w:sz="0" w:space="0" w:color="auto"/>
                    <w:left w:val="none" w:sz="0" w:space="0" w:color="auto"/>
                    <w:bottom w:val="none" w:sz="0" w:space="0" w:color="auto"/>
                    <w:right w:val="none" w:sz="0" w:space="0" w:color="auto"/>
                  </w:divBdr>
                </w:div>
              </w:divsChild>
            </w:div>
            <w:div w:id="1839077826">
              <w:marLeft w:val="0"/>
              <w:marRight w:val="0"/>
              <w:marTop w:val="0"/>
              <w:marBottom w:val="0"/>
              <w:divBdr>
                <w:top w:val="none" w:sz="0" w:space="0" w:color="auto"/>
                <w:left w:val="none" w:sz="0" w:space="0" w:color="auto"/>
                <w:bottom w:val="none" w:sz="0" w:space="0" w:color="auto"/>
                <w:right w:val="none" w:sz="0" w:space="0" w:color="auto"/>
              </w:divBdr>
              <w:divsChild>
                <w:div w:id="990058310">
                  <w:marLeft w:val="0"/>
                  <w:marRight w:val="0"/>
                  <w:marTop w:val="0"/>
                  <w:marBottom w:val="0"/>
                  <w:divBdr>
                    <w:top w:val="none" w:sz="0" w:space="0" w:color="auto"/>
                    <w:left w:val="none" w:sz="0" w:space="0" w:color="auto"/>
                    <w:bottom w:val="none" w:sz="0" w:space="0" w:color="auto"/>
                    <w:right w:val="none" w:sz="0" w:space="0" w:color="auto"/>
                  </w:divBdr>
                  <w:divsChild>
                    <w:div w:id="1675376752">
                      <w:marLeft w:val="0"/>
                      <w:marRight w:val="0"/>
                      <w:marTop w:val="0"/>
                      <w:marBottom w:val="0"/>
                      <w:divBdr>
                        <w:top w:val="none" w:sz="0" w:space="0" w:color="auto"/>
                        <w:left w:val="none" w:sz="0" w:space="0" w:color="auto"/>
                        <w:bottom w:val="none" w:sz="0" w:space="0" w:color="auto"/>
                        <w:right w:val="none" w:sz="0" w:space="0" w:color="auto"/>
                      </w:divBdr>
                      <w:divsChild>
                        <w:div w:id="1501047176">
                          <w:marLeft w:val="0"/>
                          <w:marRight w:val="0"/>
                          <w:marTop w:val="0"/>
                          <w:marBottom w:val="0"/>
                          <w:divBdr>
                            <w:top w:val="none" w:sz="0" w:space="0" w:color="auto"/>
                            <w:left w:val="none" w:sz="0" w:space="0" w:color="auto"/>
                            <w:bottom w:val="none" w:sz="0" w:space="0" w:color="auto"/>
                            <w:right w:val="none" w:sz="0" w:space="0" w:color="auto"/>
                          </w:divBdr>
                        </w:div>
                        <w:div w:id="1288241211">
                          <w:marLeft w:val="0"/>
                          <w:marRight w:val="0"/>
                          <w:marTop w:val="0"/>
                          <w:marBottom w:val="0"/>
                          <w:divBdr>
                            <w:top w:val="none" w:sz="0" w:space="0" w:color="auto"/>
                            <w:left w:val="none" w:sz="0" w:space="0" w:color="auto"/>
                            <w:bottom w:val="none" w:sz="0" w:space="0" w:color="auto"/>
                            <w:right w:val="none" w:sz="0" w:space="0" w:color="auto"/>
                          </w:divBdr>
                        </w:div>
                        <w:div w:id="1797259323">
                          <w:marLeft w:val="0"/>
                          <w:marRight w:val="0"/>
                          <w:marTop w:val="0"/>
                          <w:marBottom w:val="0"/>
                          <w:divBdr>
                            <w:top w:val="none" w:sz="0" w:space="0" w:color="auto"/>
                            <w:left w:val="none" w:sz="0" w:space="0" w:color="auto"/>
                            <w:bottom w:val="none" w:sz="0" w:space="0" w:color="auto"/>
                            <w:right w:val="none" w:sz="0" w:space="0" w:color="auto"/>
                          </w:divBdr>
                        </w:div>
                        <w:div w:id="1681664968">
                          <w:marLeft w:val="0"/>
                          <w:marRight w:val="0"/>
                          <w:marTop w:val="0"/>
                          <w:marBottom w:val="0"/>
                          <w:divBdr>
                            <w:top w:val="none" w:sz="0" w:space="0" w:color="auto"/>
                            <w:left w:val="none" w:sz="0" w:space="0" w:color="auto"/>
                            <w:bottom w:val="none" w:sz="0" w:space="0" w:color="auto"/>
                            <w:right w:val="none" w:sz="0" w:space="0" w:color="auto"/>
                          </w:divBdr>
                        </w:div>
                        <w:div w:id="665594485">
                          <w:marLeft w:val="0"/>
                          <w:marRight w:val="0"/>
                          <w:marTop w:val="0"/>
                          <w:marBottom w:val="0"/>
                          <w:divBdr>
                            <w:top w:val="none" w:sz="0" w:space="0" w:color="auto"/>
                            <w:left w:val="none" w:sz="0" w:space="0" w:color="auto"/>
                            <w:bottom w:val="none" w:sz="0" w:space="0" w:color="auto"/>
                            <w:right w:val="none" w:sz="0" w:space="0" w:color="auto"/>
                          </w:divBdr>
                        </w:div>
                        <w:div w:id="1352030126">
                          <w:marLeft w:val="0"/>
                          <w:marRight w:val="0"/>
                          <w:marTop w:val="0"/>
                          <w:marBottom w:val="0"/>
                          <w:divBdr>
                            <w:top w:val="none" w:sz="0" w:space="0" w:color="auto"/>
                            <w:left w:val="none" w:sz="0" w:space="0" w:color="auto"/>
                            <w:bottom w:val="none" w:sz="0" w:space="0" w:color="auto"/>
                            <w:right w:val="none" w:sz="0" w:space="0" w:color="auto"/>
                          </w:divBdr>
                        </w:div>
                        <w:div w:id="1550876348">
                          <w:marLeft w:val="0"/>
                          <w:marRight w:val="0"/>
                          <w:marTop w:val="0"/>
                          <w:marBottom w:val="0"/>
                          <w:divBdr>
                            <w:top w:val="none" w:sz="0" w:space="0" w:color="auto"/>
                            <w:left w:val="none" w:sz="0" w:space="0" w:color="auto"/>
                            <w:bottom w:val="none" w:sz="0" w:space="0" w:color="auto"/>
                            <w:right w:val="none" w:sz="0" w:space="0" w:color="auto"/>
                          </w:divBdr>
                        </w:div>
                        <w:div w:id="441075866">
                          <w:marLeft w:val="0"/>
                          <w:marRight w:val="0"/>
                          <w:marTop w:val="0"/>
                          <w:marBottom w:val="0"/>
                          <w:divBdr>
                            <w:top w:val="none" w:sz="0" w:space="0" w:color="auto"/>
                            <w:left w:val="none" w:sz="0" w:space="0" w:color="auto"/>
                            <w:bottom w:val="none" w:sz="0" w:space="0" w:color="auto"/>
                            <w:right w:val="none" w:sz="0" w:space="0" w:color="auto"/>
                          </w:divBdr>
                        </w:div>
                        <w:div w:id="1614555626">
                          <w:marLeft w:val="0"/>
                          <w:marRight w:val="0"/>
                          <w:marTop w:val="0"/>
                          <w:marBottom w:val="0"/>
                          <w:divBdr>
                            <w:top w:val="none" w:sz="0" w:space="0" w:color="auto"/>
                            <w:left w:val="none" w:sz="0" w:space="0" w:color="auto"/>
                            <w:bottom w:val="none" w:sz="0" w:space="0" w:color="auto"/>
                            <w:right w:val="none" w:sz="0" w:space="0" w:color="auto"/>
                          </w:divBdr>
                        </w:div>
                        <w:div w:id="319239874">
                          <w:marLeft w:val="0"/>
                          <w:marRight w:val="0"/>
                          <w:marTop w:val="0"/>
                          <w:marBottom w:val="0"/>
                          <w:divBdr>
                            <w:top w:val="none" w:sz="0" w:space="0" w:color="auto"/>
                            <w:left w:val="none" w:sz="0" w:space="0" w:color="auto"/>
                            <w:bottom w:val="none" w:sz="0" w:space="0" w:color="auto"/>
                            <w:right w:val="none" w:sz="0" w:space="0" w:color="auto"/>
                          </w:divBdr>
                        </w:div>
                        <w:div w:id="1446804271">
                          <w:marLeft w:val="0"/>
                          <w:marRight w:val="0"/>
                          <w:marTop w:val="0"/>
                          <w:marBottom w:val="0"/>
                          <w:divBdr>
                            <w:top w:val="none" w:sz="0" w:space="0" w:color="auto"/>
                            <w:left w:val="none" w:sz="0" w:space="0" w:color="auto"/>
                            <w:bottom w:val="none" w:sz="0" w:space="0" w:color="auto"/>
                            <w:right w:val="none" w:sz="0" w:space="0" w:color="auto"/>
                          </w:divBdr>
                        </w:div>
                        <w:div w:id="1524592027">
                          <w:marLeft w:val="0"/>
                          <w:marRight w:val="0"/>
                          <w:marTop w:val="0"/>
                          <w:marBottom w:val="0"/>
                          <w:divBdr>
                            <w:top w:val="none" w:sz="0" w:space="0" w:color="auto"/>
                            <w:left w:val="none" w:sz="0" w:space="0" w:color="auto"/>
                            <w:bottom w:val="none" w:sz="0" w:space="0" w:color="auto"/>
                            <w:right w:val="none" w:sz="0" w:space="0" w:color="auto"/>
                          </w:divBdr>
                        </w:div>
                        <w:div w:id="1941446952">
                          <w:marLeft w:val="0"/>
                          <w:marRight w:val="0"/>
                          <w:marTop w:val="0"/>
                          <w:marBottom w:val="0"/>
                          <w:divBdr>
                            <w:top w:val="none" w:sz="0" w:space="0" w:color="auto"/>
                            <w:left w:val="none" w:sz="0" w:space="0" w:color="auto"/>
                            <w:bottom w:val="none" w:sz="0" w:space="0" w:color="auto"/>
                            <w:right w:val="none" w:sz="0" w:space="0" w:color="auto"/>
                          </w:divBdr>
                        </w:div>
                        <w:div w:id="495652232">
                          <w:marLeft w:val="0"/>
                          <w:marRight w:val="0"/>
                          <w:marTop w:val="0"/>
                          <w:marBottom w:val="0"/>
                          <w:divBdr>
                            <w:top w:val="none" w:sz="0" w:space="0" w:color="auto"/>
                            <w:left w:val="none" w:sz="0" w:space="0" w:color="auto"/>
                            <w:bottom w:val="none" w:sz="0" w:space="0" w:color="auto"/>
                            <w:right w:val="none" w:sz="0" w:space="0" w:color="auto"/>
                          </w:divBdr>
                        </w:div>
                        <w:div w:id="861481397">
                          <w:marLeft w:val="0"/>
                          <w:marRight w:val="0"/>
                          <w:marTop w:val="0"/>
                          <w:marBottom w:val="0"/>
                          <w:divBdr>
                            <w:top w:val="none" w:sz="0" w:space="0" w:color="auto"/>
                            <w:left w:val="none" w:sz="0" w:space="0" w:color="auto"/>
                            <w:bottom w:val="none" w:sz="0" w:space="0" w:color="auto"/>
                            <w:right w:val="none" w:sz="0" w:space="0" w:color="auto"/>
                          </w:divBdr>
                        </w:div>
                        <w:div w:id="650209685">
                          <w:marLeft w:val="0"/>
                          <w:marRight w:val="0"/>
                          <w:marTop w:val="0"/>
                          <w:marBottom w:val="0"/>
                          <w:divBdr>
                            <w:top w:val="none" w:sz="0" w:space="0" w:color="auto"/>
                            <w:left w:val="none" w:sz="0" w:space="0" w:color="auto"/>
                            <w:bottom w:val="none" w:sz="0" w:space="0" w:color="auto"/>
                            <w:right w:val="none" w:sz="0" w:space="0" w:color="auto"/>
                          </w:divBdr>
                        </w:div>
                        <w:div w:id="755903847">
                          <w:marLeft w:val="0"/>
                          <w:marRight w:val="0"/>
                          <w:marTop w:val="0"/>
                          <w:marBottom w:val="0"/>
                          <w:divBdr>
                            <w:top w:val="none" w:sz="0" w:space="0" w:color="auto"/>
                            <w:left w:val="none" w:sz="0" w:space="0" w:color="auto"/>
                            <w:bottom w:val="none" w:sz="0" w:space="0" w:color="auto"/>
                            <w:right w:val="none" w:sz="0" w:space="0" w:color="auto"/>
                          </w:divBdr>
                        </w:div>
                        <w:div w:id="1844468974">
                          <w:marLeft w:val="0"/>
                          <w:marRight w:val="0"/>
                          <w:marTop w:val="0"/>
                          <w:marBottom w:val="0"/>
                          <w:divBdr>
                            <w:top w:val="none" w:sz="0" w:space="0" w:color="auto"/>
                            <w:left w:val="none" w:sz="0" w:space="0" w:color="auto"/>
                            <w:bottom w:val="none" w:sz="0" w:space="0" w:color="auto"/>
                            <w:right w:val="none" w:sz="0" w:space="0" w:color="auto"/>
                          </w:divBdr>
                        </w:div>
                        <w:div w:id="1287420776">
                          <w:marLeft w:val="0"/>
                          <w:marRight w:val="0"/>
                          <w:marTop w:val="0"/>
                          <w:marBottom w:val="0"/>
                          <w:divBdr>
                            <w:top w:val="none" w:sz="0" w:space="0" w:color="auto"/>
                            <w:left w:val="none" w:sz="0" w:space="0" w:color="auto"/>
                            <w:bottom w:val="none" w:sz="0" w:space="0" w:color="auto"/>
                            <w:right w:val="none" w:sz="0" w:space="0" w:color="auto"/>
                          </w:divBdr>
                        </w:div>
                        <w:div w:id="1973976293">
                          <w:marLeft w:val="0"/>
                          <w:marRight w:val="0"/>
                          <w:marTop w:val="0"/>
                          <w:marBottom w:val="0"/>
                          <w:divBdr>
                            <w:top w:val="none" w:sz="0" w:space="0" w:color="auto"/>
                            <w:left w:val="none" w:sz="0" w:space="0" w:color="auto"/>
                            <w:bottom w:val="none" w:sz="0" w:space="0" w:color="auto"/>
                            <w:right w:val="none" w:sz="0" w:space="0" w:color="auto"/>
                          </w:divBdr>
                        </w:div>
                        <w:div w:id="124852243">
                          <w:marLeft w:val="0"/>
                          <w:marRight w:val="0"/>
                          <w:marTop w:val="0"/>
                          <w:marBottom w:val="0"/>
                          <w:divBdr>
                            <w:top w:val="none" w:sz="0" w:space="0" w:color="auto"/>
                            <w:left w:val="none" w:sz="0" w:space="0" w:color="auto"/>
                            <w:bottom w:val="none" w:sz="0" w:space="0" w:color="auto"/>
                            <w:right w:val="none" w:sz="0" w:space="0" w:color="auto"/>
                          </w:divBdr>
                        </w:div>
                        <w:div w:id="661203919">
                          <w:marLeft w:val="0"/>
                          <w:marRight w:val="0"/>
                          <w:marTop w:val="0"/>
                          <w:marBottom w:val="0"/>
                          <w:divBdr>
                            <w:top w:val="none" w:sz="0" w:space="0" w:color="auto"/>
                            <w:left w:val="none" w:sz="0" w:space="0" w:color="auto"/>
                            <w:bottom w:val="none" w:sz="0" w:space="0" w:color="auto"/>
                            <w:right w:val="none" w:sz="0" w:space="0" w:color="auto"/>
                          </w:divBdr>
                        </w:div>
                        <w:div w:id="706030198">
                          <w:marLeft w:val="0"/>
                          <w:marRight w:val="0"/>
                          <w:marTop w:val="0"/>
                          <w:marBottom w:val="0"/>
                          <w:divBdr>
                            <w:top w:val="none" w:sz="0" w:space="0" w:color="auto"/>
                            <w:left w:val="none" w:sz="0" w:space="0" w:color="auto"/>
                            <w:bottom w:val="none" w:sz="0" w:space="0" w:color="auto"/>
                            <w:right w:val="none" w:sz="0" w:space="0" w:color="auto"/>
                          </w:divBdr>
                        </w:div>
                        <w:div w:id="274993804">
                          <w:marLeft w:val="0"/>
                          <w:marRight w:val="0"/>
                          <w:marTop w:val="0"/>
                          <w:marBottom w:val="0"/>
                          <w:divBdr>
                            <w:top w:val="none" w:sz="0" w:space="0" w:color="auto"/>
                            <w:left w:val="none" w:sz="0" w:space="0" w:color="auto"/>
                            <w:bottom w:val="none" w:sz="0" w:space="0" w:color="auto"/>
                            <w:right w:val="none" w:sz="0" w:space="0" w:color="auto"/>
                          </w:divBdr>
                        </w:div>
                        <w:div w:id="72707497">
                          <w:marLeft w:val="0"/>
                          <w:marRight w:val="0"/>
                          <w:marTop w:val="0"/>
                          <w:marBottom w:val="0"/>
                          <w:divBdr>
                            <w:top w:val="none" w:sz="0" w:space="0" w:color="auto"/>
                            <w:left w:val="none" w:sz="0" w:space="0" w:color="auto"/>
                            <w:bottom w:val="none" w:sz="0" w:space="0" w:color="auto"/>
                            <w:right w:val="none" w:sz="0" w:space="0" w:color="auto"/>
                          </w:divBdr>
                        </w:div>
                        <w:div w:id="283972668">
                          <w:marLeft w:val="0"/>
                          <w:marRight w:val="0"/>
                          <w:marTop w:val="0"/>
                          <w:marBottom w:val="0"/>
                          <w:divBdr>
                            <w:top w:val="none" w:sz="0" w:space="0" w:color="auto"/>
                            <w:left w:val="none" w:sz="0" w:space="0" w:color="auto"/>
                            <w:bottom w:val="none" w:sz="0" w:space="0" w:color="auto"/>
                            <w:right w:val="none" w:sz="0" w:space="0" w:color="auto"/>
                          </w:divBdr>
                        </w:div>
                        <w:div w:id="1125731047">
                          <w:marLeft w:val="0"/>
                          <w:marRight w:val="0"/>
                          <w:marTop w:val="0"/>
                          <w:marBottom w:val="0"/>
                          <w:divBdr>
                            <w:top w:val="none" w:sz="0" w:space="0" w:color="auto"/>
                            <w:left w:val="none" w:sz="0" w:space="0" w:color="auto"/>
                            <w:bottom w:val="none" w:sz="0" w:space="0" w:color="auto"/>
                            <w:right w:val="none" w:sz="0" w:space="0" w:color="auto"/>
                          </w:divBdr>
                        </w:div>
                        <w:div w:id="670988365">
                          <w:marLeft w:val="0"/>
                          <w:marRight w:val="0"/>
                          <w:marTop w:val="0"/>
                          <w:marBottom w:val="0"/>
                          <w:divBdr>
                            <w:top w:val="none" w:sz="0" w:space="0" w:color="auto"/>
                            <w:left w:val="none" w:sz="0" w:space="0" w:color="auto"/>
                            <w:bottom w:val="none" w:sz="0" w:space="0" w:color="auto"/>
                            <w:right w:val="none" w:sz="0" w:space="0" w:color="auto"/>
                          </w:divBdr>
                        </w:div>
                        <w:div w:id="1339652989">
                          <w:marLeft w:val="0"/>
                          <w:marRight w:val="0"/>
                          <w:marTop w:val="0"/>
                          <w:marBottom w:val="0"/>
                          <w:divBdr>
                            <w:top w:val="none" w:sz="0" w:space="0" w:color="auto"/>
                            <w:left w:val="none" w:sz="0" w:space="0" w:color="auto"/>
                            <w:bottom w:val="none" w:sz="0" w:space="0" w:color="auto"/>
                            <w:right w:val="none" w:sz="0" w:space="0" w:color="auto"/>
                          </w:divBdr>
                        </w:div>
                        <w:div w:id="632252864">
                          <w:marLeft w:val="0"/>
                          <w:marRight w:val="0"/>
                          <w:marTop w:val="0"/>
                          <w:marBottom w:val="0"/>
                          <w:divBdr>
                            <w:top w:val="none" w:sz="0" w:space="0" w:color="auto"/>
                            <w:left w:val="none" w:sz="0" w:space="0" w:color="auto"/>
                            <w:bottom w:val="none" w:sz="0" w:space="0" w:color="auto"/>
                            <w:right w:val="none" w:sz="0" w:space="0" w:color="auto"/>
                          </w:divBdr>
                        </w:div>
                        <w:div w:id="340400798">
                          <w:marLeft w:val="0"/>
                          <w:marRight w:val="0"/>
                          <w:marTop w:val="0"/>
                          <w:marBottom w:val="0"/>
                          <w:divBdr>
                            <w:top w:val="none" w:sz="0" w:space="0" w:color="auto"/>
                            <w:left w:val="none" w:sz="0" w:space="0" w:color="auto"/>
                            <w:bottom w:val="none" w:sz="0" w:space="0" w:color="auto"/>
                            <w:right w:val="none" w:sz="0" w:space="0" w:color="auto"/>
                          </w:divBdr>
                        </w:div>
                        <w:div w:id="897473312">
                          <w:marLeft w:val="0"/>
                          <w:marRight w:val="0"/>
                          <w:marTop w:val="0"/>
                          <w:marBottom w:val="0"/>
                          <w:divBdr>
                            <w:top w:val="none" w:sz="0" w:space="0" w:color="auto"/>
                            <w:left w:val="none" w:sz="0" w:space="0" w:color="auto"/>
                            <w:bottom w:val="none" w:sz="0" w:space="0" w:color="auto"/>
                            <w:right w:val="none" w:sz="0" w:space="0" w:color="auto"/>
                          </w:divBdr>
                        </w:div>
                        <w:div w:id="1946961092">
                          <w:marLeft w:val="0"/>
                          <w:marRight w:val="0"/>
                          <w:marTop w:val="0"/>
                          <w:marBottom w:val="0"/>
                          <w:divBdr>
                            <w:top w:val="none" w:sz="0" w:space="0" w:color="auto"/>
                            <w:left w:val="none" w:sz="0" w:space="0" w:color="auto"/>
                            <w:bottom w:val="none" w:sz="0" w:space="0" w:color="auto"/>
                            <w:right w:val="none" w:sz="0" w:space="0" w:color="auto"/>
                          </w:divBdr>
                        </w:div>
                        <w:div w:id="709963895">
                          <w:marLeft w:val="0"/>
                          <w:marRight w:val="0"/>
                          <w:marTop w:val="0"/>
                          <w:marBottom w:val="0"/>
                          <w:divBdr>
                            <w:top w:val="none" w:sz="0" w:space="0" w:color="auto"/>
                            <w:left w:val="none" w:sz="0" w:space="0" w:color="auto"/>
                            <w:bottom w:val="none" w:sz="0" w:space="0" w:color="auto"/>
                            <w:right w:val="none" w:sz="0" w:space="0" w:color="auto"/>
                          </w:divBdr>
                        </w:div>
                        <w:div w:id="1619871580">
                          <w:marLeft w:val="0"/>
                          <w:marRight w:val="0"/>
                          <w:marTop w:val="0"/>
                          <w:marBottom w:val="0"/>
                          <w:divBdr>
                            <w:top w:val="none" w:sz="0" w:space="0" w:color="auto"/>
                            <w:left w:val="none" w:sz="0" w:space="0" w:color="auto"/>
                            <w:bottom w:val="none" w:sz="0" w:space="0" w:color="auto"/>
                            <w:right w:val="none" w:sz="0" w:space="0" w:color="auto"/>
                          </w:divBdr>
                        </w:div>
                        <w:div w:id="848371997">
                          <w:marLeft w:val="0"/>
                          <w:marRight w:val="0"/>
                          <w:marTop w:val="0"/>
                          <w:marBottom w:val="0"/>
                          <w:divBdr>
                            <w:top w:val="none" w:sz="0" w:space="0" w:color="auto"/>
                            <w:left w:val="none" w:sz="0" w:space="0" w:color="auto"/>
                            <w:bottom w:val="none" w:sz="0" w:space="0" w:color="auto"/>
                            <w:right w:val="none" w:sz="0" w:space="0" w:color="auto"/>
                          </w:divBdr>
                        </w:div>
                        <w:div w:id="1485008321">
                          <w:marLeft w:val="0"/>
                          <w:marRight w:val="0"/>
                          <w:marTop w:val="0"/>
                          <w:marBottom w:val="0"/>
                          <w:divBdr>
                            <w:top w:val="none" w:sz="0" w:space="0" w:color="auto"/>
                            <w:left w:val="none" w:sz="0" w:space="0" w:color="auto"/>
                            <w:bottom w:val="none" w:sz="0" w:space="0" w:color="auto"/>
                            <w:right w:val="none" w:sz="0" w:space="0" w:color="auto"/>
                          </w:divBdr>
                        </w:div>
                        <w:div w:id="766388212">
                          <w:marLeft w:val="0"/>
                          <w:marRight w:val="0"/>
                          <w:marTop w:val="0"/>
                          <w:marBottom w:val="0"/>
                          <w:divBdr>
                            <w:top w:val="none" w:sz="0" w:space="0" w:color="auto"/>
                            <w:left w:val="none" w:sz="0" w:space="0" w:color="auto"/>
                            <w:bottom w:val="none" w:sz="0" w:space="0" w:color="auto"/>
                            <w:right w:val="none" w:sz="0" w:space="0" w:color="auto"/>
                          </w:divBdr>
                        </w:div>
                        <w:div w:id="1421292956">
                          <w:marLeft w:val="0"/>
                          <w:marRight w:val="0"/>
                          <w:marTop w:val="0"/>
                          <w:marBottom w:val="0"/>
                          <w:divBdr>
                            <w:top w:val="none" w:sz="0" w:space="0" w:color="auto"/>
                            <w:left w:val="none" w:sz="0" w:space="0" w:color="auto"/>
                            <w:bottom w:val="none" w:sz="0" w:space="0" w:color="auto"/>
                            <w:right w:val="none" w:sz="0" w:space="0" w:color="auto"/>
                          </w:divBdr>
                        </w:div>
                        <w:div w:id="985477333">
                          <w:marLeft w:val="0"/>
                          <w:marRight w:val="0"/>
                          <w:marTop w:val="0"/>
                          <w:marBottom w:val="0"/>
                          <w:divBdr>
                            <w:top w:val="none" w:sz="0" w:space="0" w:color="auto"/>
                            <w:left w:val="none" w:sz="0" w:space="0" w:color="auto"/>
                            <w:bottom w:val="none" w:sz="0" w:space="0" w:color="auto"/>
                            <w:right w:val="none" w:sz="0" w:space="0" w:color="auto"/>
                          </w:divBdr>
                        </w:div>
                        <w:div w:id="1879735036">
                          <w:marLeft w:val="0"/>
                          <w:marRight w:val="0"/>
                          <w:marTop w:val="0"/>
                          <w:marBottom w:val="0"/>
                          <w:divBdr>
                            <w:top w:val="none" w:sz="0" w:space="0" w:color="auto"/>
                            <w:left w:val="none" w:sz="0" w:space="0" w:color="auto"/>
                            <w:bottom w:val="none" w:sz="0" w:space="0" w:color="auto"/>
                            <w:right w:val="none" w:sz="0" w:space="0" w:color="auto"/>
                          </w:divBdr>
                        </w:div>
                        <w:div w:id="1164783966">
                          <w:marLeft w:val="0"/>
                          <w:marRight w:val="0"/>
                          <w:marTop w:val="0"/>
                          <w:marBottom w:val="0"/>
                          <w:divBdr>
                            <w:top w:val="none" w:sz="0" w:space="0" w:color="auto"/>
                            <w:left w:val="none" w:sz="0" w:space="0" w:color="auto"/>
                            <w:bottom w:val="none" w:sz="0" w:space="0" w:color="auto"/>
                            <w:right w:val="none" w:sz="0" w:space="0" w:color="auto"/>
                          </w:divBdr>
                        </w:div>
                        <w:div w:id="1769231251">
                          <w:marLeft w:val="0"/>
                          <w:marRight w:val="0"/>
                          <w:marTop w:val="0"/>
                          <w:marBottom w:val="0"/>
                          <w:divBdr>
                            <w:top w:val="none" w:sz="0" w:space="0" w:color="auto"/>
                            <w:left w:val="none" w:sz="0" w:space="0" w:color="auto"/>
                            <w:bottom w:val="none" w:sz="0" w:space="0" w:color="auto"/>
                            <w:right w:val="none" w:sz="0" w:space="0" w:color="auto"/>
                          </w:divBdr>
                        </w:div>
                        <w:div w:id="1410693256">
                          <w:marLeft w:val="0"/>
                          <w:marRight w:val="0"/>
                          <w:marTop w:val="0"/>
                          <w:marBottom w:val="0"/>
                          <w:divBdr>
                            <w:top w:val="none" w:sz="0" w:space="0" w:color="auto"/>
                            <w:left w:val="none" w:sz="0" w:space="0" w:color="auto"/>
                            <w:bottom w:val="none" w:sz="0" w:space="0" w:color="auto"/>
                            <w:right w:val="none" w:sz="0" w:space="0" w:color="auto"/>
                          </w:divBdr>
                        </w:div>
                        <w:div w:id="807666566">
                          <w:marLeft w:val="0"/>
                          <w:marRight w:val="0"/>
                          <w:marTop w:val="0"/>
                          <w:marBottom w:val="0"/>
                          <w:divBdr>
                            <w:top w:val="none" w:sz="0" w:space="0" w:color="auto"/>
                            <w:left w:val="none" w:sz="0" w:space="0" w:color="auto"/>
                            <w:bottom w:val="none" w:sz="0" w:space="0" w:color="auto"/>
                            <w:right w:val="none" w:sz="0" w:space="0" w:color="auto"/>
                          </w:divBdr>
                        </w:div>
                        <w:div w:id="695694944">
                          <w:marLeft w:val="0"/>
                          <w:marRight w:val="0"/>
                          <w:marTop w:val="0"/>
                          <w:marBottom w:val="0"/>
                          <w:divBdr>
                            <w:top w:val="none" w:sz="0" w:space="0" w:color="auto"/>
                            <w:left w:val="none" w:sz="0" w:space="0" w:color="auto"/>
                            <w:bottom w:val="none" w:sz="0" w:space="0" w:color="auto"/>
                            <w:right w:val="none" w:sz="0" w:space="0" w:color="auto"/>
                          </w:divBdr>
                        </w:div>
                        <w:div w:id="1803382825">
                          <w:marLeft w:val="0"/>
                          <w:marRight w:val="0"/>
                          <w:marTop w:val="0"/>
                          <w:marBottom w:val="0"/>
                          <w:divBdr>
                            <w:top w:val="none" w:sz="0" w:space="0" w:color="auto"/>
                            <w:left w:val="none" w:sz="0" w:space="0" w:color="auto"/>
                            <w:bottom w:val="none" w:sz="0" w:space="0" w:color="auto"/>
                            <w:right w:val="none" w:sz="0" w:space="0" w:color="auto"/>
                          </w:divBdr>
                        </w:div>
                        <w:div w:id="40593287">
                          <w:marLeft w:val="0"/>
                          <w:marRight w:val="0"/>
                          <w:marTop w:val="0"/>
                          <w:marBottom w:val="0"/>
                          <w:divBdr>
                            <w:top w:val="none" w:sz="0" w:space="0" w:color="auto"/>
                            <w:left w:val="none" w:sz="0" w:space="0" w:color="auto"/>
                            <w:bottom w:val="none" w:sz="0" w:space="0" w:color="auto"/>
                            <w:right w:val="none" w:sz="0" w:space="0" w:color="auto"/>
                          </w:divBdr>
                        </w:div>
                        <w:div w:id="1381058162">
                          <w:marLeft w:val="0"/>
                          <w:marRight w:val="0"/>
                          <w:marTop w:val="0"/>
                          <w:marBottom w:val="0"/>
                          <w:divBdr>
                            <w:top w:val="none" w:sz="0" w:space="0" w:color="auto"/>
                            <w:left w:val="none" w:sz="0" w:space="0" w:color="auto"/>
                            <w:bottom w:val="none" w:sz="0" w:space="0" w:color="auto"/>
                            <w:right w:val="none" w:sz="0" w:space="0" w:color="auto"/>
                          </w:divBdr>
                        </w:div>
                        <w:div w:id="270668901">
                          <w:marLeft w:val="0"/>
                          <w:marRight w:val="0"/>
                          <w:marTop w:val="0"/>
                          <w:marBottom w:val="0"/>
                          <w:divBdr>
                            <w:top w:val="none" w:sz="0" w:space="0" w:color="auto"/>
                            <w:left w:val="none" w:sz="0" w:space="0" w:color="auto"/>
                            <w:bottom w:val="none" w:sz="0" w:space="0" w:color="auto"/>
                            <w:right w:val="none" w:sz="0" w:space="0" w:color="auto"/>
                          </w:divBdr>
                        </w:div>
                        <w:div w:id="45419620">
                          <w:marLeft w:val="0"/>
                          <w:marRight w:val="0"/>
                          <w:marTop w:val="0"/>
                          <w:marBottom w:val="0"/>
                          <w:divBdr>
                            <w:top w:val="none" w:sz="0" w:space="0" w:color="auto"/>
                            <w:left w:val="none" w:sz="0" w:space="0" w:color="auto"/>
                            <w:bottom w:val="none" w:sz="0" w:space="0" w:color="auto"/>
                            <w:right w:val="none" w:sz="0" w:space="0" w:color="auto"/>
                          </w:divBdr>
                        </w:div>
                        <w:div w:id="1601639141">
                          <w:marLeft w:val="0"/>
                          <w:marRight w:val="0"/>
                          <w:marTop w:val="0"/>
                          <w:marBottom w:val="0"/>
                          <w:divBdr>
                            <w:top w:val="none" w:sz="0" w:space="0" w:color="auto"/>
                            <w:left w:val="none" w:sz="0" w:space="0" w:color="auto"/>
                            <w:bottom w:val="none" w:sz="0" w:space="0" w:color="auto"/>
                            <w:right w:val="none" w:sz="0" w:space="0" w:color="auto"/>
                          </w:divBdr>
                        </w:div>
                        <w:div w:id="1600524140">
                          <w:marLeft w:val="0"/>
                          <w:marRight w:val="0"/>
                          <w:marTop w:val="0"/>
                          <w:marBottom w:val="0"/>
                          <w:divBdr>
                            <w:top w:val="none" w:sz="0" w:space="0" w:color="auto"/>
                            <w:left w:val="none" w:sz="0" w:space="0" w:color="auto"/>
                            <w:bottom w:val="none" w:sz="0" w:space="0" w:color="auto"/>
                            <w:right w:val="none" w:sz="0" w:space="0" w:color="auto"/>
                          </w:divBdr>
                        </w:div>
                        <w:div w:id="896009178">
                          <w:marLeft w:val="0"/>
                          <w:marRight w:val="0"/>
                          <w:marTop w:val="0"/>
                          <w:marBottom w:val="0"/>
                          <w:divBdr>
                            <w:top w:val="none" w:sz="0" w:space="0" w:color="auto"/>
                            <w:left w:val="none" w:sz="0" w:space="0" w:color="auto"/>
                            <w:bottom w:val="none" w:sz="0" w:space="0" w:color="auto"/>
                            <w:right w:val="none" w:sz="0" w:space="0" w:color="auto"/>
                          </w:divBdr>
                        </w:div>
                        <w:div w:id="1087965953">
                          <w:marLeft w:val="0"/>
                          <w:marRight w:val="0"/>
                          <w:marTop w:val="0"/>
                          <w:marBottom w:val="0"/>
                          <w:divBdr>
                            <w:top w:val="none" w:sz="0" w:space="0" w:color="auto"/>
                            <w:left w:val="none" w:sz="0" w:space="0" w:color="auto"/>
                            <w:bottom w:val="none" w:sz="0" w:space="0" w:color="auto"/>
                            <w:right w:val="none" w:sz="0" w:space="0" w:color="auto"/>
                          </w:divBdr>
                        </w:div>
                        <w:div w:id="780613737">
                          <w:marLeft w:val="0"/>
                          <w:marRight w:val="0"/>
                          <w:marTop w:val="0"/>
                          <w:marBottom w:val="0"/>
                          <w:divBdr>
                            <w:top w:val="none" w:sz="0" w:space="0" w:color="auto"/>
                            <w:left w:val="none" w:sz="0" w:space="0" w:color="auto"/>
                            <w:bottom w:val="none" w:sz="0" w:space="0" w:color="auto"/>
                            <w:right w:val="none" w:sz="0" w:space="0" w:color="auto"/>
                          </w:divBdr>
                        </w:div>
                        <w:div w:id="519318439">
                          <w:marLeft w:val="0"/>
                          <w:marRight w:val="0"/>
                          <w:marTop w:val="0"/>
                          <w:marBottom w:val="0"/>
                          <w:divBdr>
                            <w:top w:val="none" w:sz="0" w:space="0" w:color="auto"/>
                            <w:left w:val="none" w:sz="0" w:space="0" w:color="auto"/>
                            <w:bottom w:val="none" w:sz="0" w:space="0" w:color="auto"/>
                            <w:right w:val="none" w:sz="0" w:space="0" w:color="auto"/>
                          </w:divBdr>
                        </w:div>
                        <w:div w:id="769397298">
                          <w:marLeft w:val="0"/>
                          <w:marRight w:val="0"/>
                          <w:marTop w:val="0"/>
                          <w:marBottom w:val="0"/>
                          <w:divBdr>
                            <w:top w:val="none" w:sz="0" w:space="0" w:color="auto"/>
                            <w:left w:val="none" w:sz="0" w:space="0" w:color="auto"/>
                            <w:bottom w:val="none" w:sz="0" w:space="0" w:color="auto"/>
                            <w:right w:val="none" w:sz="0" w:space="0" w:color="auto"/>
                          </w:divBdr>
                        </w:div>
                        <w:div w:id="670332114">
                          <w:marLeft w:val="0"/>
                          <w:marRight w:val="0"/>
                          <w:marTop w:val="0"/>
                          <w:marBottom w:val="0"/>
                          <w:divBdr>
                            <w:top w:val="none" w:sz="0" w:space="0" w:color="auto"/>
                            <w:left w:val="none" w:sz="0" w:space="0" w:color="auto"/>
                            <w:bottom w:val="none" w:sz="0" w:space="0" w:color="auto"/>
                            <w:right w:val="none" w:sz="0" w:space="0" w:color="auto"/>
                          </w:divBdr>
                        </w:div>
                        <w:div w:id="1250193676">
                          <w:marLeft w:val="0"/>
                          <w:marRight w:val="0"/>
                          <w:marTop w:val="0"/>
                          <w:marBottom w:val="0"/>
                          <w:divBdr>
                            <w:top w:val="none" w:sz="0" w:space="0" w:color="auto"/>
                            <w:left w:val="none" w:sz="0" w:space="0" w:color="auto"/>
                            <w:bottom w:val="none" w:sz="0" w:space="0" w:color="auto"/>
                            <w:right w:val="none" w:sz="0" w:space="0" w:color="auto"/>
                          </w:divBdr>
                        </w:div>
                        <w:div w:id="28117029">
                          <w:marLeft w:val="0"/>
                          <w:marRight w:val="0"/>
                          <w:marTop w:val="0"/>
                          <w:marBottom w:val="0"/>
                          <w:divBdr>
                            <w:top w:val="none" w:sz="0" w:space="0" w:color="auto"/>
                            <w:left w:val="none" w:sz="0" w:space="0" w:color="auto"/>
                            <w:bottom w:val="none" w:sz="0" w:space="0" w:color="auto"/>
                            <w:right w:val="none" w:sz="0" w:space="0" w:color="auto"/>
                          </w:divBdr>
                        </w:div>
                        <w:div w:id="32464103">
                          <w:marLeft w:val="0"/>
                          <w:marRight w:val="0"/>
                          <w:marTop w:val="0"/>
                          <w:marBottom w:val="0"/>
                          <w:divBdr>
                            <w:top w:val="none" w:sz="0" w:space="0" w:color="auto"/>
                            <w:left w:val="none" w:sz="0" w:space="0" w:color="auto"/>
                            <w:bottom w:val="none" w:sz="0" w:space="0" w:color="auto"/>
                            <w:right w:val="none" w:sz="0" w:space="0" w:color="auto"/>
                          </w:divBdr>
                        </w:div>
                        <w:div w:id="943028926">
                          <w:marLeft w:val="0"/>
                          <w:marRight w:val="0"/>
                          <w:marTop w:val="0"/>
                          <w:marBottom w:val="0"/>
                          <w:divBdr>
                            <w:top w:val="none" w:sz="0" w:space="0" w:color="auto"/>
                            <w:left w:val="none" w:sz="0" w:space="0" w:color="auto"/>
                            <w:bottom w:val="none" w:sz="0" w:space="0" w:color="auto"/>
                            <w:right w:val="none" w:sz="0" w:space="0" w:color="auto"/>
                          </w:divBdr>
                        </w:div>
                        <w:div w:id="1869827642">
                          <w:marLeft w:val="0"/>
                          <w:marRight w:val="0"/>
                          <w:marTop w:val="0"/>
                          <w:marBottom w:val="0"/>
                          <w:divBdr>
                            <w:top w:val="none" w:sz="0" w:space="0" w:color="auto"/>
                            <w:left w:val="none" w:sz="0" w:space="0" w:color="auto"/>
                            <w:bottom w:val="none" w:sz="0" w:space="0" w:color="auto"/>
                            <w:right w:val="none" w:sz="0" w:space="0" w:color="auto"/>
                          </w:divBdr>
                        </w:div>
                        <w:div w:id="950017570">
                          <w:marLeft w:val="0"/>
                          <w:marRight w:val="0"/>
                          <w:marTop w:val="0"/>
                          <w:marBottom w:val="0"/>
                          <w:divBdr>
                            <w:top w:val="none" w:sz="0" w:space="0" w:color="auto"/>
                            <w:left w:val="none" w:sz="0" w:space="0" w:color="auto"/>
                            <w:bottom w:val="none" w:sz="0" w:space="0" w:color="auto"/>
                            <w:right w:val="none" w:sz="0" w:space="0" w:color="auto"/>
                          </w:divBdr>
                        </w:div>
                        <w:div w:id="394815404">
                          <w:marLeft w:val="0"/>
                          <w:marRight w:val="0"/>
                          <w:marTop w:val="0"/>
                          <w:marBottom w:val="0"/>
                          <w:divBdr>
                            <w:top w:val="none" w:sz="0" w:space="0" w:color="auto"/>
                            <w:left w:val="none" w:sz="0" w:space="0" w:color="auto"/>
                            <w:bottom w:val="none" w:sz="0" w:space="0" w:color="auto"/>
                            <w:right w:val="none" w:sz="0" w:space="0" w:color="auto"/>
                          </w:divBdr>
                        </w:div>
                        <w:div w:id="1531868641">
                          <w:marLeft w:val="0"/>
                          <w:marRight w:val="0"/>
                          <w:marTop w:val="0"/>
                          <w:marBottom w:val="0"/>
                          <w:divBdr>
                            <w:top w:val="none" w:sz="0" w:space="0" w:color="auto"/>
                            <w:left w:val="none" w:sz="0" w:space="0" w:color="auto"/>
                            <w:bottom w:val="none" w:sz="0" w:space="0" w:color="auto"/>
                            <w:right w:val="none" w:sz="0" w:space="0" w:color="auto"/>
                          </w:divBdr>
                        </w:div>
                        <w:div w:id="1976911556">
                          <w:marLeft w:val="0"/>
                          <w:marRight w:val="0"/>
                          <w:marTop w:val="0"/>
                          <w:marBottom w:val="0"/>
                          <w:divBdr>
                            <w:top w:val="none" w:sz="0" w:space="0" w:color="auto"/>
                            <w:left w:val="none" w:sz="0" w:space="0" w:color="auto"/>
                            <w:bottom w:val="none" w:sz="0" w:space="0" w:color="auto"/>
                            <w:right w:val="none" w:sz="0" w:space="0" w:color="auto"/>
                          </w:divBdr>
                        </w:div>
                        <w:div w:id="1726175517">
                          <w:marLeft w:val="0"/>
                          <w:marRight w:val="0"/>
                          <w:marTop w:val="0"/>
                          <w:marBottom w:val="0"/>
                          <w:divBdr>
                            <w:top w:val="none" w:sz="0" w:space="0" w:color="auto"/>
                            <w:left w:val="none" w:sz="0" w:space="0" w:color="auto"/>
                            <w:bottom w:val="none" w:sz="0" w:space="0" w:color="auto"/>
                            <w:right w:val="none" w:sz="0" w:space="0" w:color="auto"/>
                          </w:divBdr>
                        </w:div>
                        <w:div w:id="1217618832">
                          <w:marLeft w:val="0"/>
                          <w:marRight w:val="0"/>
                          <w:marTop w:val="0"/>
                          <w:marBottom w:val="0"/>
                          <w:divBdr>
                            <w:top w:val="none" w:sz="0" w:space="0" w:color="auto"/>
                            <w:left w:val="none" w:sz="0" w:space="0" w:color="auto"/>
                            <w:bottom w:val="none" w:sz="0" w:space="0" w:color="auto"/>
                            <w:right w:val="none" w:sz="0" w:space="0" w:color="auto"/>
                          </w:divBdr>
                        </w:div>
                        <w:div w:id="1069041296">
                          <w:marLeft w:val="0"/>
                          <w:marRight w:val="0"/>
                          <w:marTop w:val="0"/>
                          <w:marBottom w:val="0"/>
                          <w:divBdr>
                            <w:top w:val="none" w:sz="0" w:space="0" w:color="auto"/>
                            <w:left w:val="none" w:sz="0" w:space="0" w:color="auto"/>
                            <w:bottom w:val="none" w:sz="0" w:space="0" w:color="auto"/>
                            <w:right w:val="none" w:sz="0" w:space="0" w:color="auto"/>
                          </w:divBdr>
                        </w:div>
                        <w:div w:id="822545834">
                          <w:marLeft w:val="0"/>
                          <w:marRight w:val="0"/>
                          <w:marTop w:val="0"/>
                          <w:marBottom w:val="0"/>
                          <w:divBdr>
                            <w:top w:val="none" w:sz="0" w:space="0" w:color="auto"/>
                            <w:left w:val="none" w:sz="0" w:space="0" w:color="auto"/>
                            <w:bottom w:val="none" w:sz="0" w:space="0" w:color="auto"/>
                            <w:right w:val="none" w:sz="0" w:space="0" w:color="auto"/>
                          </w:divBdr>
                        </w:div>
                        <w:div w:id="870722424">
                          <w:marLeft w:val="0"/>
                          <w:marRight w:val="0"/>
                          <w:marTop w:val="0"/>
                          <w:marBottom w:val="0"/>
                          <w:divBdr>
                            <w:top w:val="none" w:sz="0" w:space="0" w:color="auto"/>
                            <w:left w:val="none" w:sz="0" w:space="0" w:color="auto"/>
                            <w:bottom w:val="none" w:sz="0" w:space="0" w:color="auto"/>
                            <w:right w:val="none" w:sz="0" w:space="0" w:color="auto"/>
                          </w:divBdr>
                        </w:div>
                        <w:div w:id="633608773">
                          <w:marLeft w:val="0"/>
                          <w:marRight w:val="0"/>
                          <w:marTop w:val="0"/>
                          <w:marBottom w:val="0"/>
                          <w:divBdr>
                            <w:top w:val="none" w:sz="0" w:space="0" w:color="auto"/>
                            <w:left w:val="none" w:sz="0" w:space="0" w:color="auto"/>
                            <w:bottom w:val="none" w:sz="0" w:space="0" w:color="auto"/>
                            <w:right w:val="none" w:sz="0" w:space="0" w:color="auto"/>
                          </w:divBdr>
                        </w:div>
                        <w:div w:id="1466384763">
                          <w:marLeft w:val="0"/>
                          <w:marRight w:val="0"/>
                          <w:marTop w:val="0"/>
                          <w:marBottom w:val="0"/>
                          <w:divBdr>
                            <w:top w:val="none" w:sz="0" w:space="0" w:color="auto"/>
                            <w:left w:val="none" w:sz="0" w:space="0" w:color="auto"/>
                            <w:bottom w:val="none" w:sz="0" w:space="0" w:color="auto"/>
                            <w:right w:val="none" w:sz="0" w:space="0" w:color="auto"/>
                          </w:divBdr>
                        </w:div>
                        <w:div w:id="789738441">
                          <w:marLeft w:val="0"/>
                          <w:marRight w:val="0"/>
                          <w:marTop w:val="0"/>
                          <w:marBottom w:val="0"/>
                          <w:divBdr>
                            <w:top w:val="none" w:sz="0" w:space="0" w:color="auto"/>
                            <w:left w:val="none" w:sz="0" w:space="0" w:color="auto"/>
                            <w:bottom w:val="none" w:sz="0" w:space="0" w:color="auto"/>
                            <w:right w:val="none" w:sz="0" w:space="0" w:color="auto"/>
                          </w:divBdr>
                        </w:div>
                        <w:div w:id="2050433">
                          <w:marLeft w:val="0"/>
                          <w:marRight w:val="0"/>
                          <w:marTop w:val="0"/>
                          <w:marBottom w:val="0"/>
                          <w:divBdr>
                            <w:top w:val="none" w:sz="0" w:space="0" w:color="auto"/>
                            <w:left w:val="none" w:sz="0" w:space="0" w:color="auto"/>
                            <w:bottom w:val="none" w:sz="0" w:space="0" w:color="auto"/>
                            <w:right w:val="none" w:sz="0" w:space="0" w:color="auto"/>
                          </w:divBdr>
                        </w:div>
                        <w:div w:id="1875535440">
                          <w:marLeft w:val="0"/>
                          <w:marRight w:val="0"/>
                          <w:marTop w:val="0"/>
                          <w:marBottom w:val="0"/>
                          <w:divBdr>
                            <w:top w:val="none" w:sz="0" w:space="0" w:color="auto"/>
                            <w:left w:val="none" w:sz="0" w:space="0" w:color="auto"/>
                            <w:bottom w:val="none" w:sz="0" w:space="0" w:color="auto"/>
                            <w:right w:val="none" w:sz="0" w:space="0" w:color="auto"/>
                          </w:divBdr>
                        </w:div>
                        <w:div w:id="807280633">
                          <w:marLeft w:val="0"/>
                          <w:marRight w:val="0"/>
                          <w:marTop w:val="0"/>
                          <w:marBottom w:val="0"/>
                          <w:divBdr>
                            <w:top w:val="none" w:sz="0" w:space="0" w:color="auto"/>
                            <w:left w:val="none" w:sz="0" w:space="0" w:color="auto"/>
                            <w:bottom w:val="none" w:sz="0" w:space="0" w:color="auto"/>
                            <w:right w:val="none" w:sz="0" w:space="0" w:color="auto"/>
                          </w:divBdr>
                        </w:div>
                        <w:div w:id="360739398">
                          <w:marLeft w:val="0"/>
                          <w:marRight w:val="0"/>
                          <w:marTop w:val="0"/>
                          <w:marBottom w:val="0"/>
                          <w:divBdr>
                            <w:top w:val="none" w:sz="0" w:space="0" w:color="auto"/>
                            <w:left w:val="none" w:sz="0" w:space="0" w:color="auto"/>
                            <w:bottom w:val="none" w:sz="0" w:space="0" w:color="auto"/>
                            <w:right w:val="none" w:sz="0" w:space="0" w:color="auto"/>
                          </w:divBdr>
                        </w:div>
                        <w:div w:id="580457110">
                          <w:marLeft w:val="0"/>
                          <w:marRight w:val="0"/>
                          <w:marTop w:val="0"/>
                          <w:marBottom w:val="0"/>
                          <w:divBdr>
                            <w:top w:val="none" w:sz="0" w:space="0" w:color="auto"/>
                            <w:left w:val="none" w:sz="0" w:space="0" w:color="auto"/>
                            <w:bottom w:val="none" w:sz="0" w:space="0" w:color="auto"/>
                            <w:right w:val="none" w:sz="0" w:space="0" w:color="auto"/>
                          </w:divBdr>
                        </w:div>
                        <w:div w:id="414786386">
                          <w:marLeft w:val="0"/>
                          <w:marRight w:val="0"/>
                          <w:marTop w:val="0"/>
                          <w:marBottom w:val="0"/>
                          <w:divBdr>
                            <w:top w:val="none" w:sz="0" w:space="0" w:color="auto"/>
                            <w:left w:val="none" w:sz="0" w:space="0" w:color="auto"/>
                            <w:bottom w:val="none" w:sz="0" w:space="0" w:color="auto"/>
                            <w:right w:val="none" w:sz="0" w:space="0" w:color="auto"/>
                          </w:divBdr>
                        </w:div>
                        <w:div w:id="330717572">
                          <w:marLeft w:val="0"/>
                          <w:marRight w:val="0"/>
                          <w:marTop w:val="0"/>
                          <w:marBottom w:val="0"/>
                          <w:divBdr>
                            <w:top w:val="none" w:sz="0" w:space="0" w:color="auto"/>
                            <w:left w:val="none" w:sz="0" w:space="0" w:color="auto"/>
                            <w:bottom w:val="none" w:sz="0" w:space="0" w:color="auto"/>
                            <w:right w:val="none" w:sz="0" w:space="0" w:color="auto"/>
                          </w:divBdr>
                        </w:div>
                        <w:div w:id="941915394">
                          <w:marLeft w:val="0"/>
                          <w:marRight w:val="0"/>
                          <w:marTop w:val="0"/>
                          <w:marBottom w:val="0"/>
                          <w:divBdr>
                            <w:top w:val="none" w:sz="0" w:space="0" w:color="auto"/>
                            <w:left w:val="none" w:sz="0" w:space="0" w:color="auto"/>
                            <w:bottom w:val="none" w:sz="0" w:space="0" w:color="auto"/>
                            <w:right w:val="none" w:sz="0" w:space="0" w:color="auto"/>
                          </w:divBdr>
                        </w:div>
                        <w:div w:id="17855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50235">
              <w:marLeft w:val="0"/>
              <w:marRight w:val="0"/>
              <w:marTop w:val="0"/>
              <w:marBottom w:val="0"/>
              <w:divBdr>
                <w:top w:val="none" w:sz="0" w:space="0" w:color="auto"/>
                <w:left w:val="none" w:sz="0" w:space="0" w:color="auto"/>
                <w:bottom w:val="none" w:sz="0" w:space="0" w:color="auto"/>
                <w:right w:val="none" w:sz="0" w:space="0" w:color="auto"/>
              </w:divBdr>
              <w:divsChild>
                <w:div w:id="642152710">
                  <w:marLeft w:val="0"/>
                  <w:marRight w:val="0"/>
                  <w:marTop w:val="0"/>
                  <w:marBottom w:val="0"/>
                  <w:divBdr>
                    <w:top w:val="none" w:sz="0" w:space="0" w:color="auto"/>
                    <w:left w:val="none" w:sz="0" w:space="0" w:color="auto"/>
                    <w:bottom w:val="none" w:sz="0" w:space="0" w:color="auto"/>
                    <w:right w:val="none" w:sz="0" w:space="0" w:color="auto"/>
                  </w:divBdr>
                  <w:divsChild>
                    <w:div w:id="1298758505">
                      <w:marLeft w:val="0"/>
                      <w:marRight w:val="0"/>
                      <w:marTop w:val="0"/>
                      <w:marBottom w:val="0"/>
                      <w:divBdr>
                        <w:top w:val="none" w:sz="0" w:space="0" w:color="auto"/>
                        <w:left w:val="none" w:sz="0" w:space="0" w:color="auto"/>
                        <w:bottom w:val="none" w:sz="0" w:space="0" w:color="auto"/>
                        <w:right w:val="none" w:sz="0" w:space="0" w:color="auto"/>
                      </w:divBdr>
                      <w:divsChild>
                        <w:div w:id="1066876045">
                          <w:marLeft w:val="0"/>
                          <w:marRight w:val="0"/>
                          <w:marTop w:val="0"/>
                          <w:marBottom w:val="0"/>
                          <w:divBdr>
                            <w:top w:val="none" w:sz="0" w:space="0" w:color="auto"/>
                            <w:left w:val="none" w:sz="0" w:space="0" w:color="auto"/>
                            <w:bottom w:val="none" w:sz="0" w:space="0" w:color="auto"/>
                            <w:right w:val="none" w:sz="0" w:space="0" w:color="auto"/>
                          </w:divBdr>
                        </w:div>
                        <w:div w:id="124393919">
                          <w:marLeft w:val="0"/>
                          <w:marRight w:val="0"/>
                          <w:marTop w:val="0"/>
                          <w:marBottom w:val="0"/>
                          <w:divBdr>
                            <w:top w:val="none" w:sz="0" w:space="0" w:color="auto"/>
                            <w:left w:val="none" w:sz="0" w:space="0" w:color="auto"/>
                            <w:bottom w:val="none" w:sz="0" w:space="0" w:color="auto"/>
                            <w:right w:val="none" w:sz="0" w:space="0" w:color="auto"/>
                          </w:divBdr>
                        </w:div>
                        <w:div w:id="1370377088">
                          <w:marLeft w:val="0"/>
                          <w:marRight w:val="0"/>
                          <w:marTop w:val="0"/>
                          <w:marBottom w:val="0"/>
                          <w:divBdr>
                            <w:top w:val="none" w:sz="0" w:space="0" w:color="auto"/>
                            <w:left w:val="none" w:sz="0" w:space="0" w:color="auto"/>
                            <w:bottom w:val="none" w:sz="0" w:space="0" w:color="auto"/>
                            <w:right w:val="none" w:sz="0" w:space="0" w:color="auto"/>
                          </w:divBdr>
                        </w:div>
                        <w:div w:id="125004369">
                          <w:marLeft w:val="0"/>
                          <w:marRight w:val="0"/>
                          <w:marTop w:val="0"/>
                          <w:marBottom w:val="0"/>
                          <w:divBdr>
                            <w:top w:val="none" w:sz="0" w:space="0" w:color="auto"/>
                            <w:left w:val="none" w:sz="0" w:space="0" w:color="auto"/>
                            <w:bottom w:val="none" w:sz="0" w:space="0" w:color="auto"/>
                            <w:right w:val="none" w:sz="0" w:space="0" w:color="auto"/>
                          </w:divBdr>
                        </w:div>
                        <w:div w:id="1057046500">
                          <w:marLeft w:val="0"/>
                          <w:marRight w:val="0"/>
                          <w:marTop w:val="0"/>
                          <w:marBottom w:val="0"/>
                          <w:divBdr>
                            <w:top w:val="none" w:sz="0" w:space="0" w:color="auto"/>
                            <w:left w:val="none" w:sz="0" w:space="0" w:color="auto"/>
                            <w:bottom w:val="none" w:sz="0" w:space="0" w:color="auto"/>
                            <w:right w:val="none" w:sz="0" w:space="0" w:color="auto"/>
                          </w:divBdr>
                        </w:div>
                        <w:div w:id="574435735">
                          <w:marLeft w:val="0"/>
                          <w:marRight w:val="0"/>
                          <w:marTop w:val="0"/>
                          <w:marBottom w:val="0"/>
                          <w:divBdr>
                            <w:top w:val="none" w:sz="0" w:space="0" w:color="auto"/>
                            <w:left w:val="none" w:sz="0" w:space="0" w:color="auto"/>
                            <w:bottom w:val="none" w:sz="0" w:space="0" w:color="auto"/>
                            <w:right w:val="none" w:sz="0" w:space="0" w:color="auto"/>
                          </w:divBdr>
                        </w:div>
                        <w:div w:id="283312249">
                          <w:marLeft w:val="0"/>
                          <w:marRight w:val="0"/>
                          <w:marTop w:val="0"/>
                          <w:marBottom w:val="0"/>
                          <w:divBdr>
                            <w:top w:val="none" w:sz="0" w:space="0" w:color="auto"/>
                            <w:left w:val="none" w:sz="0" w:space="0" w:color="auto"/>
                            <w:bottom w:val="none" w:sz="0" w:space="0" w:color="auto"/>
                            <w:right w:val="none" w:sz="0" w:space="0" w:color="auto"/>
                          </w:divBdr>
                        </w:div>
                        <w:div w:id="953711832">
                          <w:marLeft w:val="0"/>
                          <w:marRight w:val="0"/>
                          <w:marTop w:val="0"/>
                          <w:marBottom w:val="0"/>
                          <w:divBdr>
                            <w:top w:val="none" w:sz="0" w:space="0" w:color="auto"/>
                            <w:left w:val="none" w:sz="0" w:space="0" w:color="auto"/>
                            <w:bottom w:val="none" w:sz="0" w:space="0" w:color="auto"/>
                            <w:right w:val="none" w:sz="0" w:space="0" w:color="auto"/>
                          </w:divBdr>
                        </w:div>
                        <w:div w:id="462424316">
                          <w:marLeft w:val="0"/>
                          <w:marRight w:val="0"/>
                          <w:marTop w:val="0"/>
                          <w:marBottom w:val="0"/>
                          <w:divBdr>
                            <w:top w:val="none" w:sz="0" w:space="0" w:color="auto"/>
                            <w:left w:val="none" w:sz="0" w:space="0" w:color="auto"/>
                            <w:bottom w:val="none" w:sz="0" w:space="0" w:color="auto"/>
                            <w:right w:val="none" w:sz="0" w:space="0" w:color="auto"/>
                          </w:divBdr>
                        </w:div>
                        <w:div w:id="1164472139">
                          <w:marLeft w:val="0"/>
                          <w:marRight w:val="0"/>
                          <w:marTop w:val="0"/>
                          <w:marBottom w:val="0"/>
                          <w:divBdr>
                            <w:top w:val="none" w:sz="0" w:space="0" w:color="auto"/>
                            <w:left w:val="none" w:sz="0" w:space="0" w:color="auto"/>
                            <w:bottom w:val="none" w:sz="0" w:space="0" w:color="auto"/>
                            <w:right w:val="none" w:sz="0" w:space="0" w:color="auto"/>
                          </w:divBdr>
                        </w:div>
                        <w:div w:id="804347792">
                          <w:marLeft w:val="0"/>
                          <w:marRight w:val="0"/>
                          <w:marTop w:val="0"/>
                          <w:marBottom w:val="0"/>
                          <w:divBdr>
                            <w:top w:val="none" w:sz="0" w:space="0" w:color="auto"/>
                            <w:left w:val="none" w:sz="0" w:space="0" w:color="auto"/>
                            <w:bottom w:val="none" w:sz="0" w:space="0" w:color="auto"/>
                            <w:right w:val="none" w:sz="0" w:space="0" w:color="auto"/>
                          </w:divBdr>
                        </w:div>
                        <w:div w:id="1090351072">
                          <w:marLeft w:val="0"/>
                          <w:marRight w:val="0"/>
                          <w:marTop w:val="0"/>
                          <w:marBottom w:val="0"/>
                          <w:divBdr>
                            <w:top w:val="none" w:sz="0" w:space="0" w:color="auto"/>
                            <w:left w:val="none" w:sz="0" w:space="0" w:color="auto"/>
                            <w:bottom w:val="none" w:sz="0" w:space="0" w:color="auto"/>
                            <w:right w:val="none" w:sz="0" w:space="0" w:color="auto"/>
                          </w:divBdr>
                        </w:div>
                        <w:div w:id="1066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509332">
              <w:marLeft w:val="0"/>
              <w:marRight w:val="0"/>
              <w:marTop w:val="0"/>
              <w:marBottom w:val="0"/>
              <w:divBdr>
                <w:top w:val="none" w:sz="0" w:space="0" w:color="auto"/>
                <w:left w:val="none" w:sz="0" w:space="0" w:color="auto"/>
                <w:bottom w:val="none" w:sz="0" w:space="0" w:color="auto"/>
                <w:right w:val="none" w:sz="0" w:space="0" w:color="auto"/>
              </w:divBdr>
              <w:divsChild>
                <w:div w:id="1888370720">
                  <w:marLeft w:val="0"/>
                  <w:marRight w:val="0"/>
                  <w:marTop w:val="0"/>
                  <w:marBottom w:val="0"/>
                  <w:divBdr>
                    <w:top w:val="none" w:sz="0" w:space="0" w:color="auto"/>
                    <w:left w:val="none" w:sz="0" w:space="0" w:color="auto"/>
                    <w:bottom w:val="none" w:sz="0" w:space="0" w:color="auto"/>
                    <w:right w:val="none" w:sz="0" w:space="0" w:color="auto"/>
                  </w:divBdr>
                  <w:divsChild>
                    <w:div w:id="425462434">
                      <w:marLeft w:val="0"/>
                      <w:marRight w:val="0"/>
                      <w:marTop w:val="0"/>
                      <w:marBottom w:val="0"/>
                      <w:divBdr>
                        <w:top w:val="none" w:sz="0" w:space="0" w:color="auto"/>
                        <w:left w:val="none" w:sz="0" w:space="0" w:color="auto"/>
                        <w:bottom w:val="none" w:sz="0" w:space="0" w:color="auto"/>
                        <w:right w:val="none" w:sz="0" w:space="0" w:color="auto"/>
                      </w:divBdr>
                      <w:divsChild>
                        <w:div w:id="1391223561">
                          <w:marLeft w:val="0"/>
                          <w:marRight w:val="0"/>
                          <w:marTop w:val="0"/>
                          <w:marBottom w:val="0"/>
                          <w:divBdr>
                            <w:top w:val="none" w:sz="0" w:space="0" w:color="auto"/>
                            <w:left w:val="none" w:sz="0" w:space="0" w:color="auto"/>
                            <w:bottom w:val="none" w:sz="0" w:space="0" w:color="auto"/>
                            <w:right w:val="none" w:sz="0" w:space="0" w:color="auto"/>
                          </w:divBdr>
                        </w:div>
                        <w:div w:id="1666393326">
                          <w:marLeft w:val="0"/>
                          <w:marRight w:val="0"/>
                          <w:marTop w:val="0"/>
                          <w:marBottom w:val="0"/>
                          <w:divBdr>
                            <w:top w:val="none" w:sz="0" w:space="0" w:color="auto"/>
                            <w:left w:val="none" w:sz="0" w:space="0" w:color="auto"/>
                            <w:bottom w:val="none" w:sz="0" w:space="0" w:color="auto"/>
                            <w:right w:val="none" w:sz="0" w:space="0" w:color="auto"/>
                          </w:divBdr>
                        </w:div>
                        <w:div w:id="1204364344">
                          <w:marLeft w:val="0"/>
                          <w:marRight w:val="0"/>
                          <w:marTop w:val="0"/>
                          <w:marBottom w:val="0"/>
                          <w:divBdr>
                            <w:top w:val="none" w:sz="0" w:space="0" w:color="auto"/>
                            <w:left w:val="none" w:sz="0" w:space="0" w:color="auto"/>
                            <w:bottom w:val="none" w:sz="0" w:space="0" w:color="auto"/>
                            <w:right w:val="none" w:sz="0" w:space="0" w:color="auto"/>
                          </w:divBdr>
                        </w:div>
                        <w:div w:id="263079282">
                          <w:marLeft w:val="0"/>
                          <w:marRight w:val="0"/>
                          <w:marTop w:val="0"/>
                          <w:marBottom w:val="0"/>
                          <w:divBdr>
                            <w:top w:val="none" w:sz="0" w:space="0" w:color="auto"/>
                            <w:left w:val="none" w:sz="0" w:space="0" w:color="auto"/>
                            <w:bottom w:val="none" w:sz="0" w:space="0" w:color="auto"/>
                            <w:right w:val="none" w:sz="0" w:space="0" w:color="auto"/>
                          </w:divBdr>
                        </w:div>
                        <w:div w:id="1279412815">
                          <w:marLeft w:val="0"/>
                          <w:marRight w:val="0"/>
                          <w:marTop w:val="0"/>
                          <w:marBottom w:val="0"/>
                          <w:divBdr>
                            <w:top w:val="none" w:sz="0" w:space="0" w:color="auto"/>
                            <w:left w:val="none" w:sz="0" w:space="0" w:color="auto"/>
                            <w:bottom w:val="none" w:sz="0" w:space="0" w:color="auto"/>
                            <w:right w:val="none" w:sz="0" w:space="0" w:color="auto"/>
                          </w:divBdr>
                        </w:div>
                        <w:div w:id="1524443273">
                          <w:marLeft w:val="0"/>
                          <w:marRight w:val="0"/>
                          <w:marTop w:val="0"/>
                          <w:marBottom w:val="0"/>
                          <w:divBdr>
                            <w:top w:val="none" w:sz="0" w:space="0" w:color="auto"/>
                            <w:left w:val="none" w:sz="0" w:space="0" w:color="auto"/>
                            <w:bottom w:val="none" w:sz="0" w:space="0" w:color="auto"/>
                            <w:right w:val="none" w:sz="0" w:space="0" w:color="auto"/>
                          </w:divBdr>
                        </w:div>
                        <w:div w:id="845168412">
                          <w:marLeft w:val="0"/>
                          <w:marRight w:val="0"/>
                          <w:marTop w:val="0"/>
                          <w:marBottom w:val="0"/>
                          <w:divBdr>
                            <w:top w:val="none" w:sz="0" w:space="0" w:color="auto"/>
                            <w:left w:val="none" w:sz="0" w:space="0" w:color="auto"/>
                            <w:bottom w:val="none" w:sz="0" w:space="0" w:color="auto"/>
                            <w:right w:val="none" w:sz="0" w:space="0" w:color="auto"/>
                          </w:divBdr>
                        </w:div>
                        <w:div w:id="564414435">
                          <w:marLeft w:val="0"/>
                          <w:marRight w:val="0"/>
                          <w:marTop w:val="0"/>
                          <w:marBottom w:val="0"/>
                          <w:divBdr>
                            <w:top w:val="none" w:sz="0" w:space="0" w:color="auto"/>
                            <w:left w:val="none" w:sz="0" w:space="0" w:color="auto"/>
                            <w:bottom w:val="none" w:sz="0" w:space="0" w:color="auto"/>
                            <w:right w:val="none" w:sz="0" w:space="0" w:color="auto"/>
                          </w:divBdr>
                        </w:div>
                        <w:div w:id="2016759883">
                          <w:marLeft w:val="0"/>
                          <w:marRight w:val="0"/>
                          <w:marTop w:val="0"/>
                          <w:marBottom w:val="0"/>
                          <w:divBdr>
                            <w:top w:val="none" w:sz="0" w:space="0" w:color="auto"/>
                            <w:left w:val="none" w:sz="0" w:space="0" w:color="auto"/>
                            <w:bottom w:val="none" w:sz="0" w:space="0" w:color="auto"/>
                            <w:right w:val="none" w:sz="0" w:space="0" w:color="auto"/>
                          </w:divBdr>
                        </w:div>
                        <w:div w:id="1521435081">
                          <w:marLeft w:val="0"/>
                          <w:marRight w:val="0"/>
                          <w:marTop w:val="0"/>
                          <w:marBottom w:val="0"/>
                          <w:divBdr>
                            <w:top w:val="none" w:sz="0" w:space="0" w:color="auto"/>
                            <w:left w:val="none" w:sz="0" w:space="0" w:color="auto"/>
                            <w:bottom w:val="none" w:sz="0" w:space="0" w:color="auto"/>
                            <w:right w:val="none" w:sz="0" w:space="0" w:color="auto"/>
                          </w:divBdr>
                        </w:div>
                        <w:div w:id="1650547765">
                          <w:marLeft w:val="0"/>
                          <w:marRight w:val="0"/>
                          <w:marTop w:val="0"/>
                          <w:marBottom w:val="0"/>
                          <w:divBdr>
                            <w:top w:val="none" w:sz="0" w:space="0" w:color="auto"/>
                            <w:left w:val="none" w:sz="0" w:space="0" w:color="auto"/>
                            <w:bottom w:val="none" w:sz="0" w:space="0" w:color="auto"/>
                            <w:right w:val="none" w:sz="0" w:space="0" w:color="auto"/>
                          </w:divBdr>
                        </w:div>
                        <w:div w:id="199325331">
                          <w:marLeft w:val="0"/>
                          <w:marRight w:val="0"/>
                          <w:marTop w:val="0"/>
                          <w:marBottom w:val="0"/>
                          <w:divBdr>
                            <w:top w:val="none" w:sz="0" w:space="0" w:color="auto"/>
                            <w:left w:val="none" w:sz="0" w:space="0" w:color="auto"/>
                            <w:bottom w:val="none" w:sz="0" w:space="0" w:color="auto"/>
                            <w:right w:val="none" w:sz="0" w:space="0" w:color="auto"/>
                          </w:divBdr>
                        </w:div>
                        <w:div w:id="487213616">
                          <w:marLeft w:val="0"/>
                          <w:marRight w:val="0"/>
                          <w:marTop w:val="0"/>
                          <w:marBottom w:val="0"/>
                          <w:divBdr>
                            <w:top w:val="none" w:sz="0" w:space="0" w:color="auto"/>
                            <w:left w:val="none" w:sz="0" w:space="0" w:color="auto"/>
                            <w:bottom w:val="none" w:sz="0" w:space="0" w:color="auto"/>
                            <w:right w:val="none" w:sz="0" w:space="0" w:color="auto"/>
                          </w:divBdr>
                        </w:div>
                        <w:div w:id="1132013683">
                          <w:marLeft w:val="0"/>
                          <w:marRight w:val="0"/>
                          <w:marTop w:val="0"/>
                          <w:marBottom w:val="0"/>
                          <w:divBdr>
                            <w:top w:val="none" w:sz="0" w:space="0" w:color="auto"/>
                            <w:left w:val="none" w:sz="0" w:space="0" w:color="auto"/>
                            <w:bottom w:val="none" w:sz="0" w:space="0" w:color="auto"/>
                            <w:right w:val="none" w:sz="0" w:space="0" w:color="auto"/>
                          </w:divBdr>
                        </w:div>
                        <w:div w:id="1765497611">
                          <w:marLeft w:val="0"/>
                          <w:marRight w:val="0"/>
                          <w:marTop w:val="0"/>
                          <w:marBottom w:val="0"/>
                          <w:divBdr>
                            <w:top w:val="none" w:sz="0" w:space="0" w:color="auto"/>
                            <w:left w:val="none" w:sz="0" w:space="0" w:color="auto"/>
                            <w:bottom w:val="none" w:sz="0" w:space="0" w:color="auto"/>
                            <w:right w:val="none" w:sz="0" w:space="0" w:color="auto"/>
                          </w:divBdr>
                        </w:div>
                        <w:div w:id="1743747912">
                          <w:marLeft w:val="0"/>
                          <w:marRight w:val="0"/>
                          <w:marTop w:val="0"/>
                          <w:marBottom w:val="0"/>
                          <w:divBdr>
                            <w:top w:val="none" w:sz="0" w:space="0" w:color="auto"/>
                            <w:left w:val="none" w:sz="0" w:space="0" w:color="auto"/>
                            <w:bottom w:val="none" w:sz="0" w:space="0" w:color="auto"/>
                            <w:right w:val="none" w:sz="0" w:space="0" w:color="auto"/>
                          </w:divBdr>
                        </w:div>
                        <w:div w:id="749960362">
                          <w:marLeft w:val="0"/>
                          <w:marRight w:val="0"/>
                          <w:marTop w:val="0"/>
                          <w:marBottom w:val="0"/>
                          <w:divBdr>
                            <w:top w:val="none" w:sz="0" w:space="0" w:color="auto"/>
                            <w:left w:val="none" w:sz="0" w:space="0" w:color="auto"/>
                            <w:bottom w:val="none" w:sz="0" w:space="0" w:color="auto"/>
                            <w:right w:val="none" w:sz="0" w:space="0" w:color="auto"/>
                          </w:divBdr>
                        </w:div>
                        <w:div w:id="975798133">
                          <w:marLeft w:val="0"/>
                          <w:marRight w:val="0"/>
                          <w:marTop w:val="0"/>
                          <w:marBottom w:val="0"/>
                          <w:divBdr>
                            <w:top w:val="none" w:sz="0" w:space="0" w:color="auto"/>
                            <w:left w:val="none" w:sz="0" w:space="0" w:color="auto"/>
                            <w:bottom w:val="none" w:sz="0" w:space="0" w:color="auto"/>
                            <w:right w:val="none" w:sz="0" w:space="0" w:color="auto"/>
                          </w:divBdr>
                        </w:div>
                        <w:div w:id="1493401194">
                          <w:marLeft w:val="0"/>
                          <w:marRight w:val="0"/>
                          <w:marTop w:val="0"/>
                          <w:marBottom w:val="0"/>
                          <w:divBdr>
                            <w:top w:val="none" w:sz="0" w:space="0" w:color="auto"/>
                            <w:left w:val="none" w:sz="0" w:space="0" w:color="auto"/>
                            <w:bottom w:val="none" w:sz="0" w:space="0" w:color="auto"/>
                            <w:right w:val="none" w:sz="0" w:space="0" w:color="auto"/>
                          </w:divBdr>
                        </w:div>
                        <w:div w:id="1251506651">
                          <w:marLeft w:val="0"/>
                          <w:marRight w:val="0"/>
                          <w:marTop w:val="0"/>
                          <w:marBottom w:val="0"/>
                          <w:divBdr>
                            <w:top w:val="none" w:sz="0" w:space="0" w:color="auto"/>
                            <w:left w:val="none" w:sz="0" w:space="0" w:color="auto"/>
                            <w:bottom w:val="none" w:sz="0" w:space="0" w:color="auto"/>
                            <w:right w:val="none" w:sz="0" w:space="0" w:color="auto"/>
                          </w:divBdr>
                        </w:div>
                        <w:div w:id="1837068519">
                          <w:marLeft w:val="0"/>
                          <w:marRight w:val="0"/>
                          <w:marTop w:val="0"/>
                          <w:marBottom w:val="0"/>
                          <w:divBdr>
                            <w:top w:val="none" w:sz="0" w:space="0" w:color="auto"/>
                            <w:left w:val="none" w:sz="0" w:space="0" w:color="auto"/>
                            <w:bottom w:val="none" w:sz="0" w:space="0" w:color="auto"/>
                            <w:right w:val="none" w:sz="0" w:space="0" w:color="auto"/>
                          </w:divBdr>
                        </w:div>
                        <w:div w:id="186597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970929">
              <w:marLeft w:val="0"/>
              <w:marRight w:val="0"/>
              <w:marTop w:val="0"/>
              <w:marBottom w:val="0"/>
              <w:divBdr>
                <w:top w:val="none" w:sz="0" w:space="0" w:color="auto"/>
                <w:left w:val="none" w:sz="0" w:space="0" w:color="auto"/>
                <w:bottom w:val="none" w:sz="0" w:space="0" w:color="auto"/>
                <w:right w:val="none" w:sz="0" w:space="0" w:color="auto"/>
              </w:divBdr>
              <w:divsChild>
                <w:div w:id="1568496942">
                  <w:marLeft w:val="0"/>
                  <w:marRight w:val="0"/>
                  <w:marTop w:val="0"/>
                  <w:marBottom w:val="0"/>
                  <w:divBdr>
                    <w:top w:val="none" w:sz="0" w:space="0" w:color="auto"/>
                    <w:left w:val="none" w:sz="0" w:space="0" w:color="auto"/>
                    <w:bottom w:val="none" w:sz="0" w:space="0" w:color="auto"/>
                    <w:right w:val="none" w:sz="0" w:space="0" w:color="auto"/>
                  </w:divBdr>
                  <w:divsChild>
                    <w:div w:id="1589188535">
                      <w:marLeft w:val="0"/>
                      <w:marRight w:val="0"/>
                      <w:marTop w:val="0"/>
                      <w:marBottom w:val="0"/>
                      <w:divBdr>
                        <w:top w:val="none" w:sz="0" w:space="0" w:color="auto"/>
                        <w:left w:val="none" w:sz="0" w:space="0" w:color="auto"/>
                        <w:bottom w:val="none" w:sz="0" w:space="0" w:color="auto"/>
                        <w:right w:val="none" w:sz="0" w:space="0" w:color="auto"/>
                      </w:divBdr>
                      <w:divsChild>
                        <w:div w:id="72246939">
                          <w:marLeft w:val="0"/>
                          <w:marRight w:val="0"/>
                          <w:marTop w:val="0"/>
                          <w:marBottom w:val="0"/>
                          <w:divBdr>
                            <w:top w:val="none" w:sz="0" w:space="0" w:color="auto"/>
                            <w:left w:val="none" w:sz="0" w:space="0" w:color="auto"/>
                            <w:bottom w:val="none" w:sz="0" w:space="0" w:color="auto"/>
                            <w:right w:val="none" w:sz="0" w:space="0" w:color="auto"/>
                          </w:divBdr>
                        </w:div>
                        <w:div w:id="1860199593">
                          <w:marLeft w:val="0"/>
                          <w:marRight w:val="0"/>
                          <w:marTop w:val="0"/>
                          <w:marBottom w:val="0"/>
                          <w:divBdr>
                            <w:top w:val="none" w:sz="0" w:space="0" w:color="auto"/>
                            <w:left w:val="none" w:sz="0" w:space="0" w:color="auto"/>
                            <w:bottom w:val="none" w:sz="0" w:space="0" w:color="auto"/>
                            <w:right w:val="none" w:sz="0" w:space="0" w:color="auto"/>
                          </w:divBdr>
                        </w:div>
                        <w:div w:id="1210454478">
                          <w:marLeft w:val="0"/>
                          <w:marRight w:val="0"/>
                          <w:marTop w:val="0"/>
                          <w:marBottom w:val="0"/>
                          <w:divBdr>
                            <w:top w:val="none" w:sz="0" w:space="0" w:color="auto"/>
                            <w:left w:val="none" w:sz="0" w:space="0" w:color="auto"/>
                            <w:bottom w:val="none" w:sz="0" w:space="0" w:color="auto"/>
                            <w:right w:val="none" w:sz="0" w:space="0" w:color="auto"/>
                          </w:divBdr>
                        </w:div>
                        <w:div w:id="560557177">
                          <w:marLeft w:val="0"/>
                          <w:marRight w:val="0"/>
                          <w:marTop w:val="0"/>
                          <w:marBottom w:val="0"/>
                          <w:divBdr>
                            <w:top w:val="none" w:sz="0" w:space="0" w:color="auto"/>
                            <w:left w:val="none" w:sz="0" w:space="0" w:color="auto"/>
                            <w:bottom w:val="none" w:sz="0" w:space="0" w:color="auto"/>
                            <w:right w:val="none" w:sz="0" w:space="0" w:color="auto"/>
                          </w:divBdr>
                        </w:div>
                        <w:div w:id="279143993">
                          <w:marLeft w:val="0"/>
                          <w:marRight w:val="0"/>
                          <w:marTop w:val="0"/>
                          <w:marBottom w:val="0"/>
                          <w:divBdr>
                            <w:top w:val="none" w:sz="0" w:space="0" w:color="auto"/>
                            <w:left w:val="none" w:sz="0" w:space="0" w:color="auto"/>
                            <w:bottom w:val="none" w:sz="0" w:space="0" w:color="auto"/>
                            <w:right w:val="none" w:sz="0" w:space="0" w:color="auto"/>
                          </w:divBdr>
                        </w:div>
                        <w:div w:id="1151142595">
                          <w:marLeft w:val="0"/>
                          <w:marRight w:val="0"/>
                          <w:marTop w:val="0"/>
                          <w:marBottom w:val="0"/>
                          <w:divBdr>
                            <w:top w:val="none" w:sz="0" w:space="0" w:color="auto"/>
                            <w:left w:val="none" w:sz="0" w:space="0" w:color="auto"/>
                            <w:bottom w:val="none" w:sz="0" w:space="0" w:color="auto"/>
                            <w:right w:val="none" w:sz="0" w:space="0" w:color="auto"/>
                          </w:divBdr>
                        </w:div>
                        <w:div w:id="1783572234">
                          <w:marLeft w:val="0"/>
                          <w:marRight w:val="0"/>
                          <w:marTop w:val="0"/>
                          <w:marBottom w:val="0"/>
                          <w:divBdr>
                            <w:top w:val="none" w:sz="0" w:space="0" w:color="auto"/>
                            <w:left w:val="none" w:sz="0" w:space="0" w:color="auto"/>
                            <w:bottom w:val="none" w:sz="0" w:space="0" w:color="auto"/>
                            <w:right w:val="none" w:sz="0" w:space="0" w:color="auto"/>
                          </w:divBdr>
                        </w:div>
                        <w:div w:id="1012337683">
                          <w:marLeft w:val="0"/>
                          <w:marRight w:val="0"/>
                          <w:marTop w:val="0"/>
                          <w:marBottom w:val="0"/>
                          <w:divBdr>
                            <w:top w:val="none" w:sz="0" w:space="0" w:color="auto"/>
                            <w:left w:val="none" w:sz="0" w:space="0" w:color="auto"/>
                            <w:bottom w:val="none" w:sz="0" w:space="0" w:color="auto"/>
                            <w:right w:val="none" w:sz="0" w:space="0" w:color="auto"/>
                          </w:divBdr>
                        </w:div>
                        <w:div w:id="1074357983">
                          <w:marLeft w:val="0"/>
                          <w:marRight w:val="0"/>
                          <w:marTop w:val="0"/>
                          <w:marBottom w:val="0"/>
                          <w:divBdr>
                            <w:top w:val="none" w:sz="0" w:space="0" w:color="auto"/>
                            <w:left w:val="none" w:sz="0" w:space="0" w:color="auto"/>
                            <w:bottom w:val="none" w:sz="0" w:space="0" w:color="auto"/>
                            <w:right w:val="none" w:sz="0" w:space="0" w:color="auto"/>
                          </w:divBdr>
                        </w:div>
                        <w:div w:id="429547797">
                          <w:marLeft w:val="0"/>
                          <w:marRight w:val="0"/>
                          <w:marTop w:val="0"/>
                          <w:marBottom w:val="0"/>
                          <w:divBdr>
                            <w:top w:val="none" w:sz="0" w:space="0" w:color="auto"/>
                            <w:left w:val="none" w:sz="0" w:space="0" w:color="auto"/>
                            <w:bottom w:val="none" w:sz="0" w:space="0" w:color="auto"/>
                            <w:right w:val="none" w:sz="0" w:space="0" w:color="auto"/>
                          </w:divBdr>
                        </w:div>
                        <w:div w:id="2087872731">
                          <w:marLeft w:val="0"/>
                          <w:marRight w:val="0"/>
                          <w:marTop w:val="0"/>
                          <w:marBottom w:val="0"/>
                          <w:divBdr>
                            <w:top w:val="none" w:sz="0" w:space="0" w:color="auto"/>
                            <w:left w:val="none" w:sz="0" w:space="0" w:color="auto"/>
                            <w:bottom w:val="none" w:sz="0" w:space="0" w:color="auto"/>
                            <w:right w:val="none" w:sz="0" w:space="0" w:color="auto"/>
                          </w:divBdr>
                        </w:div>
                        <w:div w:id="821653816">
                          <w:marLeft w:val="0"/>
                          <w:marRight w:val="0"/>
                          <w:marTop w:val="0"/>
                          <w:marBottom w:val="0"/>
                          <w:divBdr>
                            <w:top w:val="none" w:sz="0" w:space="0" w:color="auto"/>
                            <w:left w:val="none" w:sz="0" w:space="0" w:color="auto"/>
                            <w:bottom w:val="none" w:sz="0" w:space="0" w:color="auto"/>
                            <w:right w:val="none" w:sz="0" w:space="0" w:color="auto"/>
                          </w:divBdr>
                        </w:div>
                        <w:div w:id="232202962">
                          <w:marLeft w:val="0"/>
                          <w:marRight w:val="0"/>
                          <w:marTop w:val="0"/>
                          <w:marBottom w:val="0"/>
                          <w:divBdr>
                            <w:top w:val="none" w:sz="0" w:space="0" w:color="auto"/>
                            <w:left w:val="none" w:sz="0" w:space="0" w:color="auto"/>
                            <w:bottom w:val="none" w:sz="0" w:space="0" w:color="auto"/>
                            <w:right w:val="none" w:sz="0" w:space="0" w:color="auto"/>
                          </w:divBdr>
                        </w:div>
                        <w:div w:id="1979264927">
                          <w:marLeft w:val="0"/>
                          <w:marRight w:val="0"/>
                          <w:marTop w:val="0"/>
                          <w:marBottom w:val="0"/>
                          <w:divBdr>
                            <w:top w:val="none" w:sz="0" w:space="0" w:color="auto"/>
                            <w:left w:val="none" w:sz="0" w:space="0" w:color="auto"/>
                            <w:bottom w:val="none" w:sz="0" w:space="0" w:color="auto"/>
                            <w:right w:val="none" w:sz="0" w:space="0" w:color="auto"/>
                          </w:divBdr>
                        </w:div>
                        <w:div w:id="1868104310">
                          <w:marLeft w:val="0"/>
                          <w:marRight w:val="0"/>
                          <w:marTop w:val="0"/>
                          <w:marBottom w:val="0"/>
                          <w:divBdr>
                            <w:top w:val="none" w:sz="0" w:space="0" w:color="auto"/>
                            <w:left w:val="none" w:sz="0" w:space="0" w:color="auto"/>
                            <w:bottom w:val="none" w:sz="0" w:space="0" w:color="auto"/>
                            <w:right w:val="none" w:sz="0" w:space="0" w:color="auto"/>
                          </w:divBdr>
                        </w:div>
                        <w:div w:id="1955596676">
                          <w:marLeft w:val="0"/>
                          <w:marRight w:val="0"/>
                          <w:marTop w:val="0"/>
                          <w:marBottom w:val="0"/>
                          <w:divBdr>
                            <w:top w:val="none" w:sz="0" w:space="0" w:color="auto"/>
                            <w:left w:val="none" w:sz="0" w:space="0" w:color="auto"/>
                            <w:bottom w:val="none" w:sz="0" w:space="0" w:color="auto"/>
                            <w:right w:val="none" w:sz="0" w:space="0" w:color="auto"/>
                          </w:divBdr>
                        </w:div>
                        <w:div w:id="390621870">
                          <w:marLeft w:val="0"/>
                          <w:marRight w:val="0"/>
                          <w:marTop w:val="0"/>
                          <w:marBottom w:val="0"/>
                          <w:divBdr>
                            <w:top w:val="none" w:sz="0" w:space="0" w:color="auto"/>
                            <w:left w:val="none" w:sz="0" w:space="0" w:color="auto"/>
                            <w:bottom w:val="none" w:sz="0" w:space="0" w:color="auto"/>
                            <w:right w:val="none" w:sz="0" w:space="0" w:color="auto"/>
                          </w:divBdr>
                        </w:div>
                        <w:div w:id="1091439132">
                          <w:marLeft w:val="0"/>
                          <w:marRight w:val="0"/>
                          <w:marTop w:val="0"/>
                          <w:marBottom w:val="0"/>
                          <w:divBdr>
                            <w:top w:val="none" w:sz="0" w:space="0" w:color="auto"/>
                            <w:left w:val="none" w:sz="0" w:space="0" w:color="auto"/>
                            <w:bottom w:val="none" w:sz="0" w:space="0" w:color="auto"/>
                            <w:right w:val="none" w:sz="0" w:space="0" w:color="auto"/>
                          </w:divBdr>
                        </w:div>
                        <w:div w:id="1541474013">
                          <w:marLeft w:val="0"/>
                          <w:marRight w:val="0"/>
                          <w:marTop w:val="0"/>
                          <w:marBottom w:val="0"/>
                          <w:divBdr>
                            <w:top w:val="none" w:sz="0" w:space="0" w:color="auto"/>
                            <w:left w:val="none" w:sz="0" w:space="0" w:color="auto"/>
                            <w:bottom w:val="none" w:sz="0" w:space="0" w:color="auto"/>
                            <w:right w:val="none" w:sz="0" w:space="0" w:color="auto"/>
                          </w:divBdr>
                        </w:div>
                        <w:div w:id="1298415539">
                          <w:marLeft w:val="0"/>
                          <w:marRight w:val="0"/>
                          <w:marTop w:val="0"/>
                          <w:marBottom w:val="0"/>
                          <w:divBdr>
                            <w:top w:val="none" w:sz="0" w:space="0" w:color="auto"/>
                            <w:left w:val="none" w:sz="0" w:space="0" w:color="auto"/>
                            <w:bottom w:val="none" w:sz="0" w:space="0" w:color="auto"/>
                            <w:right w:val="none" w:sz="0" w:space="0" w:color="auto"/>
                          </w:divBdr>
                        </w:div>
                        <w:div w:id="1067267988">
                          <w:marLeft w:val="0"/>
                          <w:marRight w:val="0"/>
                          <w:marTop w:val="0"/>
                          <w:marBottom w:val="0"/>
                          <w:divBdr>
                            <w:top w:val="none" w:sz="0" w:space="0" w:color="auto"/>
                            <w:left w:val="none" w:sz="0" w:space="0" w:color="auto"/>
                            <w:bottom w:val="none" w:sz="0" w:space="0" w:color="auto"/>
                            <w:right w:val="none" w:sz="0" w:space="0" w:color="auto"/>
                          </w:divBdr>
                        </w:div>
                        <w:div w:id="1148204107">
                          <w:marLeft w:val="0"/>
                          <w:marRight w:val="0"/>
                          <w:marTop w:val="0"/>
                          <w:marBottom w:val="0"/>
                          <w:divBdr>
                            <w:top w:val="none" w:sz="0" w:space="0" w:color="auto"/>
                            <w:left w:val="none" w:sz="0" w:space="0" w:color="auto"/>
                            <w:bottom w:val="none" w:sz="0" w:space="0" w:color="auto"/>
                            <w:right w:val="none" w:sz="0" w:space="0" w:color="auto"/>
                          </w:divBdr>
                        </w:div>
                        <w:div w:id="1265725603">
                          <w:marLeft w:val="0"/>
                          <w:marRight w:val="0"/>
                          <w:marTop w:val="0"/>
                          <w:marBottom w:val="0"/>
                          <w:divBdr>
                            <w:top w:val="none" w:sz="0" w:space="0" w:color="auto"/>
                            <w:left w:val="none" w:sz="0" w:space="0" w:color="auto"/>
                            <w:bottom w:val="none" w:sz="0" w:space="0" w:color="auto"/>
                            <w:right w:val="none" w:sz="0" w:space="0" w:color="auto"/>
                          </w:divBdr>
                        </w:div>
                        <w:div w:id="1201551809">
                          <w:marLeft w:val="0"/>
                          <w:marRight w:val="0"/>
                          <w:marTop w:val="0"/>
                          <w:marBottom w:val="0"/>
                          <w:divBdr>
                            <w:top w:val="none" w:sz="0" w:space="0" w:color="auto"/>
                            <w:left w:val="none" w:sz="0" w:space="0" w:color="auto"/>
                            <w:bottom w:val="none" w:sz="0" w:space="0" w:color="auto"/>
                            <w:right w:val="none" w:sz="0" w:space="0" w:color="auto"/>
                          </w:divBdr>
                        </w:div>
                        <w:div w:id="834489552">
                          <w:marLeft w:val="0"/>
                          <w:marRight w:val="0"/>
                          <w:marTop w:val="0"/>
                          <w:marBottom w:val="0"/>
                          <w:divBdr>
                            <w:top w:val="none" w:sz="0" w:space="0" w:color="auto"/>
                            <w:left w:val="none" w:sz="0" w:space="0" w:color="auto"/>
                            <w:bottom w:val="none" w:sz="0" w:space="0" w:color="auto"/>
                            <w:right w:val="none" w:sz="0" w:space="0" w:color="auto"/>
                          </w:divBdr>
                        </w:div>
                        <w:div w:id="1400208319">
                          <w:marLeft w:val="0"/>
                          <w:marRight w:val="0"/>
                          <w:marTop w:val="0"/>
                          <w:marBottom w:val="0"/>
                          <w:divBdr>
                            <w:top w:val="none" w:sz="0" w:space="0" w:color="auto"/>
                            <w:left w:val="none" w:sz="0" w:space="0" w:color="auto"/>
                            <w:bottom w:val="none" w:sz="0" w:space="0" w:color="auto"/>
                            <w:right w:val="none" w:sz="0" w:space="0" w:color="auto"/>
                          </w:divBdr>
                        </w:div>
                        <w:div w:id="1856797378">
                          <w:marLeft w:val="0"/>
                          <w:marRight w:val="0"/>
                          <w:marTop w:val="0"/>
                          <w:marBottom w:val="0"/>
                          <w:divBdr>
                            <w:top w:val="none" w:sz="0" w:space="0" w:color="auto"/>
                            <w:left w:val="none" w:sz="0" w:space="0" w:color="auto"/>
                            <w:bottom w:val="none" w:sz="0" w:space="0" w:color="auto"/>
                            <w:right w:val="none" w:sz="0" w:space="0" w:color="auto"/>
                          </w:divBdr>
                        </w:div>
                        <w:div w:id="519777667">
                          <w:marLeft w:val="0"/>
                          <w:marRight w:val="0"/>
                          <w:marTop w:val="0"/>
                          <w:marBottom w:val="0"/>
                          <w:divBdr>
                            <w:top w:val="none" w:sz="0" w:space="0" w:color="auto"/>
                            <w:left w:val="none" w:sz="0" w:space="0" w:color="auto"/>
                            <w:bottom w:val="none" w:sz="0" w:space="0" w:color="auto"/>
                            <w:right w:val="none" w:sz="0" w:space="0" w:color="auto"/>
                          </w:divBdr>
                        </w:div>
                        <w:div w:id="499195583">
                          <w:marLeft w:val="0"/>
                          <w:marRight w:val="0"/>
                          <w:marTop w:val="0"/>
                          <w:marBottom w:val="0"/>
                          <w:divBdr>
                            <w:top w:val="none" w:sz="0" w:space="0" w:color="auto"/>
                            <w:left w:val="none" w:sz="0" w:space="0" w:color="auto"/>
                            <w:bottom w:val="none" w:sz="0" w:space="0" w:color="auto"/>
                            <w:right w:val="none" w:sz="0" w:space="0" w:color="auto"/>
                          </w:divBdr>
                        </w:div>
                        <w:div w:id="6662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582310">
              <w:marLeft w:val="0"/>
              <w:marRight w:val="0"/>
              <w:marTop w:val="0"/>
              <w:marBottom w:val="0"/>
              <w:divBdr>
                <w:top w:val="none" w:sz="0" w:space="0" w:color="auto"/>
                <w:left w:val="none" w:sz="0" w:space="0" w:color="auto"/>
                <w:bottom w:val="none" w:sz="0" w:space="0" w:color="auto"/>
                <w:right w:val="none" w:sz="0" w:space="0" w:color="auto"/>
              </w:divBdr>
              <w:divsChild>
                <w:div w:id="1213737689">
                  <w:marLeft w:val="0"/>
                  <w:marRight w:val="0"/>
                  <w:marTop w:val="0"/>
                  <w:marBottom w:val="0"/>
                  <w:divBdr>
                    <w:top w:val="none" w:sz="0" w:space="0" w:color="auto"/>
                    <w:left w:val="none" w:sz="0" w:space="0" w:color="auto"/>
                    <w:bottom w:val="none" w:sz="0" w:space="0" w:color="auto"/>
                    <w:right w:val="none" w:sz="0" w:space="0" w:color="auto"/>
                  </w:divBdr>
                  <w:divsChild>
                    <w:div w:id="1831024275">
                      <w:marLeft w:val="0"/>
                      <w:marRight w:val="0"/>
                      <w:marTop w:val="0"/>
                      <w:marBottom w:val="0"/>
                      <w:divBdr>
                        <w:top w:val="none" w:sz="0" w:space="0" w:color="auto"/>
                        <w:left w:val="none" w:sz="0" w:space="0" w:color="auto"/>
                        <w:bottom w:val="none" w:sz="0" w:space="0" w:color="auto"/>
                        <w:right w:val="none" w:sz="0" w:space="0" w:color="auto"/>
                      </w:divBdr>
                      <w:divsChild>
                        <w:div w:id="1865367511">
                          <w:marLeft w:val="0"/>
                          <w:marRight w:val="0"/>
                          <w:marTop w:val="0"/>
                          <w:marBottom w:val="0"/>
                          <w:divBdr>
                            <w:top w:val="none" w:sz="0" w:space="0" w:color="auto"/>
                            <w:left w:val="none" w:sz="0" w:space="0" w:color="auto"/>
                            <w:bottom w:val="none" w:sz="0" w:space="0" w:color="auto"/>
                            <w:right w:val="none" w:sz="0" w:space="0" w:color="auto"/>
                          </w:divBdr>
                        </w:div>
                        <w:div w:id="934284556">
                          <w:marLeft w:val="0"/>
                          <w:marRight w:val="0"/>
                          <w:marTop w:val="0"/>
                          <w:marBottom w:val="0"/>
                          <w:divBdr>
                            <w:top w:val="none" w:sz="0" w:space="0" w:color="auto"/>
                            <w:left w:val="none" w:sz="0" w:space="0" w:color="auto"/>
                            <w:bottom w:val="none" w:sz="0" w:space="0" w:color="auto"/>
                            <w:right w:val="none" w:sz="0" w:space="0" w:color="auto"/>
                          </w:divBdr>
                        </w:div>
                        <w:div w:id="51657519">
                          <w:marLeft w:val="0"/>
                          <w:marRight w:val="0"/>
                          <w:marTop w:val="0"/>
                          <w:marBottom w:val="0"/>
                          <w:divBdr>
                            <w:top w:val="none" w:sz="0" w:space="0" w:color="auto"/>
                            <w:left w:val="none" w:sz="0" w:space="0" w:color="auto"/>
                            <w:bottom w:val="none" w:sz="0" w:space="0" w:color="auto"/>
                            <w:right w:val="none" w:sz="0" w:space="0" w:color="auto"/>
                          </w:divBdr>
                        </w:div>
                        <w:div w:id="140587167">
                          <w:marLeft w:val="0"/>
                          <w:marRight w:val="0"/>
                          <w:marTop w:val="0"/>
                          <w:marBottom w:val="0"/>
                          <w:divBdr>
                            <w:top w:val="none" w:sz="0" w:space="0" w:color="auto"/>
                            <w:left w:val="none" w:sz="0" w:space="0" w:color="auto"/>
                            <w:bottom w:val="none" w:sz="0" w:space="0" w:color="auto"/>
                            <w:right w:val="none" w:sz="0" w:space="0" w:color="auto"/>
                          </w:divBdr>
                        </w:div>
                        <w:div w:id="1423843385">
                          <w:marLeft w:val="0"/>
                          <w:marRight w:val="0"/>
                          <w:marTop w:val="0"/>
                          <w:marBottom w:val="0"/>
                          <w:divBdr>
                            <w:top w:val="none" w:sz="0" w:space="0" w:color="auto"/>
                            <w:left w:val="none" w:sz="0" w:space="0" w:color="auto"/>
                            <w:bottom w:val="none" w:sz="0" w:space="0" w:color="auto"/>
                            <w:right w:val="none" w:sz="0" w:space="0" w:color="auto"/>
                          </w:divBdr>
                        </w:div>
                        <w:div w:id="1105269976">
                          <w:marLeft w:val="0"/>
                          <w:marRight w:val="0"/>
                          <w:marTop w:val="0"/>
                          <w:marBottom w:val="0"/>
                          <w:divBdr>
                            <w:top w:val="none" w:sz="0" w:space="0" w:color="auto"/>
                            <w:left w:val="none" w:sz="0" w:space="0" w:color="auto"/>
                            <w:bottom w:val="none" w:sz="0" w:space="0" w:color="auto"/>
                            <w:right w:val="none" w:sz="0" w:space="0" w:color="auto"/>
                          </w:divBdr>
                        </w:div>
                        <w:div w:id="539244748">
                          <w:marLeft w:val="0"/>
                          <w:marRight w:val="0"/>
                          <w:marTop w:val="0"/>
                          <w:marBottom w:val="0"/>
                          <w:divBdr>
                            <w:top w:val="none" w:sz="0" w:space="0" w:color="auto"/>
                            <w:left w:val="none" w:sz="0" w:space="0" w:color="auto"/>
                            <w:bottom w:val="none" w:sz="0" w:space="0" w:color="auto"/>
                            <w:right w:val="none" w:sz="0" w:space="0" w:color="auto"/>
                          </w:divBdr>
                        </w:div>
                        <w:div w:id="2130274895">
                          <w:marLeft w:val="0"/>
                          <w:marRight w:val="0"/>
                          <w:marTop w:val="0"/>
                          <w:marBottom w:val="0"/>
                          <w:divBdr>
                            <w:top w:val="none" w:sz="0" w:space="0" w:color="auto"/>
                            <w:left w:val="none" w:sz="0" w:space="0" w:color="auto"/>
                            <w:bottom w:val="none" w:sz="0" w:space="0" w:color="auto"/>
                            <w:right w:val="none" w:sz="0" w:space="0" w:color="auto"/>
                          </w:divBdr>
                        </w:div>
                        <w:div w:id="1883320782">
                          <w:marLeft w:val="0"/>
                          <w:marRight w:val="0"/>
                          <w:marTop w:val="0"/>
                          <w:marBottom w:val="0"/>
                          <w:divBdr>
                            <w:top w:val="none" w:sz="0" w:space="0" w:color="auto"/>
                            <w:left w:val="none" w:sz="0" w:space="0" w:color="auto"/>
                            <w:bottom w:val="none" w:sz="0" w:space="0" w:color="auto"/>
                            <w:right w:val="none" w:sz="0" w:space="0" w:color="auto"/>
                          </w:divBdr>
                        </w:div>
                        <w:div w:id="1207067600">
                          <w:marLeft w:val="0"/>
                          <w:marRight w:val="0"/>
                          <w:marTop w:val="0"/>
                          <w:marBottom w:val="0"/>
                          <w:divBdr>
                            <w:top w:val="none" w:sz="0" w:space="0" w:color="auto"/>
                            <w:left w:val="none" w:sz="0" w:space="0" w:color="auto"/>
                            <w:bottom w:val="none" w:sz="0" w:space="0" w:color="auto"/>
                            <w:right w:val="none" w:sz="0" w:space="0" w:color="auto"/>
                          </w:divBdr>
                        </w:div>
                        <w:div w:id="1204489195">
                          <w:marLeft w:val="0"/>
                          <w:marRight w:val="0"/>
                          <w:marTop w:val="0"/>
                          <w:marBottom w:val="0"/>
                          <w:divBdr>
                            <w:top w:val="none" w:sz="0" w:space="0" w:color="auto"/>
                            <w:left w:val="none" w:sz="0" w:space="0" w:color="auto"/>
                            <w:bottom w:val="none" w:sz="0" w:space="0" w:color="auto"/>
                            <w:right w:val="none" w:sz="0" w:space="0" w:color="auto"/>
                          </w:divBdr>
                        </w:div>
                        <w:div w:id="1239946230">
                          <w:marLeft w:val="0"/>
                          <w:marRight w:val="0"/>
                          <w:marTop w:val="0"/>
                          <w:marBottom w:val="0"/>
                          <w:divBdr>
                            <w:top w:val="none" w:sz="0" w:space="0" w:color="auto"/>
                            <w:left w:val="none" w:sz="0" w:space="0" w:color="auto"/>
                            <w:bottom w:val="none" w:sz="0" w:space="0" w:color="auto"/>
                            <w:right w:val="none" w:sz="0" w:space="0" w:color="auto"/>
                          </w:divBdr>
                        </w:div>
                        <w:div w:id="1462456288">
                          <w:marLeft w:val="0"/>
                          <w:marRight w:val="0"/>
                          <w:marTop w:val="0"/>
                          <w:marBottom w:val="0"/>
                          <w:divBdr>
                            <w:top w:val="none" w:sz="0" w:space="0" w:color="auto"/>
                            <w:left w:val="none" w:sz="0" w:space="0" w:color="auto"/>
                            <w:bottom w:val="none" w:sz="0" w:space="0" w:color="auto"/>
                            <w:right w:val="none" w:sz="0" w:space="0" w:color="auto"/>
                          </w:divBdr>
                        </w:div>
                        <w:div w:id="1830167474">
                          <w:marLeft w:val="0"/>
                          <w:marRight w:val="0"/>
                          <w:marTop w:val="0"/>
                          <w:marBottom w:val="0"/>
                          <w:divBdr>
                            <w:top w:val="none" w:sz="0" w:space="0" w:color="auto"/>
                            <w:left w:val="none" w:sz="0" w:space="0" w:color="auto"/>
                            <w:bottom w:val="none" w:sz="0" w:space="0" w:color="auto"/>
                            <w:right w:val="none" w:sz="0" w:space="0" w:color="auto"/>
                          </w:divBdr>
                        </w:div>
                        <w:div w:id="109207609">
                          <w:marLeft w:val="0"/>
                          <w:marRight w:val="0"/>
                          <w:marTop w:val="0"/>
                          <w:marBottom w:val="0"/>
                          <w:divBdr>
                            <w:top w:val="none" w:sz="0" w:space="0" w:color="auto"/>
                            <w:left w:val="none" w:sz="0" w:space="0" w:color="auto"/>
                            <w:bottom w:val="none" w:sz="0" w:space="0" w:color="auto"/>
                            <w:right w:val="none" w:sz="0" w:space="0" w:color="auto"/>
                          </w:divBdr>
                        </w:div>
                        <w:div w:id="415060075">
                          <w:marLeft w:val="0"/>
                          <w:marRight w:val="0"/>
                          <w:marTop w:val="0"/>
                          <w:marBottom w:val="0"/>
                          <w:divBdr>
                            <w:top w:val="none" w:sz="0" w:space="0" w:color="auto"/>
                            <w:left w:val="none" w:sz="0" w:space="0" w:color="auto"/>
                            <w:bottom w:val="none" w:sz="0" w:space="0" w:color="auto"/>
                            <w:right w:val="none" w:sz="0" w:space="0" w:color="auto"/>
                          </w:divBdr>
                        </w:div>
                        <w:div w:id="1083600126">
                          <w:marLeft w:val="0"/>
                          <w:marRight w:val="0"/>
                          <w:marTop w:val="0"/>
                          <w:marBottom w:val="0"/>
                          <w:divBdr>
                            <w:top w:val="none" w:sz="0" w:space="0" w:color="auto"/>
                            <w:left w:val="none" w:sz="0" w:space="0" w:color="auto"/>
                            <w:bottom w:val="none" w:sz="0" w:space="0" w:color="auto"/>
                            <w:right w:val="none" w:sz="0" w:space="0" w:color="auto"/>
                          </w:divBdr>
                        </w:div>
                        <w:div w:id="1656912163">
                          <w:marLeft w:val="0"/>
                          <w:marRight w:val="0"/>
                          <w:marTop w:val="0"/>
                          <w:marBottom w:val="0"/>
                          <w:divBdr>
                            <w:top w:val="none" w:sz="0" w:space="0" w:color="auto"/>
                            <w:left w:val="none" w:sz="0" w:space="0" w:color="auto"/>
                            <w:bottom w:val="none" w:sz="0" w:space="0" w:color="auto"/>
                            <w:right w:val="none" w:sz="0" w:space="0" w:color="auto"/>
                          </w:divBdr>
                        </w:div>
                        <w:div w:id="1848905245">
                          <w:marLeft w:val="0"/>
                          <w:marRight w:val="0"/>
                          <w:marTop w:val="0"/>
                          <w:marBottom w:val="0"/>
                          <w:divBdr>
                            <w:top w:val="none" w:sz="0" w:space="0" w:color="auto"/>
                            <w:left w:val="none" w:sz="0" w:space="0" w:color="auto"/>
                            <w:bottom w:val="none" w:sz="0" w:space="0" w:color="auto"/>
                            <w:right w:val="none" w:sz="0" w:space="0" w:color="auto"/>
                          </w:divBdr>
                        </w:div>
                        <w:div w:id="1935236108">
                          <w:marLeft w:val="0"/>
                          <w:marRight w:val="0"/>
                          <w:marTop w:val="0"/>
                          <w:marBottom w:val="0"/>
                          <w:divBdr>
                            <w:top w:val="none" w:sz="0" w:space="0" w:color="auto"/>
                            <w:left w:val="none" w:sz="0" w:space="0" w:color="auto"/>
                            <w:bottom w:val="none" w:sz="0" w:space="0" w:color="auto"/>
                            <w:right w:val="none" w:sz="0" w:space="0" w:color="auto"/>
                          </w:divBdr>
                        </w:div>
                        <w:div w:id="1785227072">
                          <w:marLeft w:val="0"/>
                          <w:marRight w:val="0"/>
                          <w:marTop w:val="0"/>
                          <w:marBottom w:val="0"/>
                          <w:divBdr>
                            <w:top w:val="none" w:sz="0" w:space="0" w:color="auto"/>
                            <w:left w:val="none" w:sz="0" w:space="0" w:color="auto"/>
                            <w:bottom w:val="none" w:sz="0" w:space="0" w:color="auto"/>
                            <w:right w:val="none" w:sz="0" w:space="0" w:color="auto"/>
                          </w:divBdr>
                        </w:div>
                        <w:div w:id="697582357">
                          <w:marLeft w:val="0"/>
                          <w:marRight w:val="0"/>
                          <w:marTop w:val="0"/>
                          <w:marBottom w:val="0"/>
                          <w:divBdr>
                            <w:top w:val="none" w:sz="0" w:space="0" w:color="auto"/>
                            <w:left w:val="none" w:sz="0" w:space="0" w:color="auto"/>
                            <w:bottom w:val="none" w:sz="0" w:space="0" w:color="auto"/>
                            <w:right w:val="none" w:sz="0" w:space="0" w:color="auto"/>
                          </w:divBdr>
                        </w:div>
                        <w:div w:id="141698579">
                          <w:marLeft w:val="0"/>
                          <w:marRight w:val="0"/>
                          <w:marTop w:val="0"/>
                          <w:marBottom w:val="0"/>
                          <w:divBdr>
                            <w:top w:val="none" w:sz="0" w:space="0" w:color="auto"/>
                            <w:left w:val="none" w:sz="0" w:space="0" w:color="auto"/>
                            <w:bottom w:val="none" w:sz="0" w:space="0" w:color="auto"/>
                            <w:right w:val="none" w:sz="0" w:space="0" w:color="auto"/>
                          </w:divBdr>
                        </w:div>
                        <w:div w:id="1030759099">
                          <w:marLeft w:val="0"/>
                          <w:marRight w:val="0"/>
                          <w:marTop w:val="0"/>
                          <w:marBottom w:val="0"/>
                          <w:divBdr>
                            <w:top w:val="none" w:sz="0" w:space="0" w:color="auto"/>
                            <w:left w:val="none" w:sz="0" w:space="0" w:color="auto"/>
                            <w:bottom w:val="none" w:sz="0" w:space="0" w:color="auto"/>
                            <w:right w:val="none" w:sz="0" w:space="0" w:color="auto"/>
                          </w:divBdr>
                        </w:div>
                        <w:div w:id="2143040516">
                          <w:marLeft w:val="0"/>
                          <w:marRight w:val="0"/>
                          <w:marTop w:val="0"/>
                          <w:marBottom w:val="0"/>
                          <w:divBdr>
                            <w:top w:val="none" w:sz="0" w:space="0" w:color="auto"/>
                            <w:left w:val="none" w:sz="0" w:space="0" w:color="auto"/>
                            <w:bottom w:val="none" w:sz="0" w:space="0" w:color="auto"/>
                            <w:right w:val="none" w:sz="0" w:space="0" w:color="auto"/>
                          </w:divBdr>
                        </w:div>
                        <w:div w:id="81727529">
                          <w:marLeft w:val="0"/>
                          <w:marRight w:val="0"/>
                          <w:marTop w:val="0"/>
                          <w:marBottom w:val="0"/>
                          <w:divBdr>
                            <w:top w:val="none" w:sz="0" w:space="0" w:color="auto"/>
                            <w:left w:val="none" w:sz="0" w:space="0" w:color="auto"/>
                            <w:bottom w:val="none" w:sz="0" w:space="0" w:color="auto"/>
                            <w:right w:val="none" w:sz="0" w:space="0" w:color="auto"/>
                          </w:divBdr>
                        </w:div>
                        <w:div w:id="248930999">
                          <w:marLeft w:val="0"/>
                          <w:marRight w:val="0"/>
                          <w:marTop w:val="0"/>
                          <w:marBottom w:val="0"/>
                          <w:divBdr>
                            <w:top w:val="none" w:sz="0" w:space="0" w:color="auto"/>
                            <w:left w:val="none" w:sz="0" w:space="0" w:color="auto"/>
                            <w:bottom w:val="none" w:sz="0" w:space="0" w:color="auto"/>
                            <w:right w:val="none" w:sz="0" w:space="0" w:color="auto"/>
                          </w:divBdr>
                        </w:div>
                        <w:div w:id="954673174">
                          <w:marLeft w:val="0"/>
                          <w:marRight w:val="0"/>
                          <w:marTop w:val="0"/>
                          <w:marBottom w:val="0"/>
                          <w:divBdr>
                            <w:top w:val="none" w:sz="0" w:space="0" w:color="auto"/>
                            <w:left w:val="none" w:sz="0" w:space="0" w:color="auto"/>
                            <w:bottom w:val="none" w:sz="0" w:space="0" w:color="auto"/>
                            <w:right w:val="none" w:sz="0" w:space="0" w:color="auto"/>
                          </w:divBdr>
                        </w:div>
                        <w:div w:id="1826192963">
                          <w:marLeft w:val="0"/>
                          <w:marRight w:val="0"/>
                          <w:marTop w:val="0"/>
                          <w:marBottom w:val="0"/>
                          <w:divBdr>
                            <w:top w:val="none" w:sz="0" w:space="0" w:color="auto"/>
                            <w:left w:val="none" w:sz="0" w:space="0" w:color="auto"/>
                            <w:bottom w:val="none" w:sz="0" w:space="0" w:color="auto"/>
                            <w:right w:val="none" w:sz="0" w:space="0" w:color="auto"/>
                          </w:divBdr>
                        </w:div>
                        <w:div w:id="1854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940560">
              <w:marLeft w:val="0"/>
              <w:marRight w:val="0"/>
              <w:marTop w:val="0"/>
              <w:marBottom w:val="0"/>
              <w:divBdr>
                <w:top w:val="none" w:sz="0" w:space="0" w:color="auto"/>
                <w:left w:val="none" w:sz="0" w:space="0" w:color="auto"/>
                <w:bottom w:val="none" w:sz="0" w:space="0" w:color="auto"/>
                <w:right w:val="none" w:sz="0" w:space="0" w:color="auto"/>
              </w:divBdr>
            </w:div>
            <w:div w:id="189524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2334">
      <w:bodyDiv w:val="1"/>
      <w:marLeft w:val="0"/>
      <w:marRight w:val="0"/>
      <w:marTop w:val="0"/>
      <w:marBottom w:val="0"/>
      <w:divBdr>
        <w:top w:val="none" w:sz="0" w:space="0" w:color="auto"/>
        <w:left w:val="none" w:sz="0" w:space="0" w:color="auto"/>
        <w:bottom w:val="none" w:sz="0" w:space="0" w:color="auto"/>
        <w:right w:val="none" w:sz="0" w:space="0" w:color="auto"/>
      </w:divBdr>
      <w:divsChild>
        <w:div w:id="1630621951">
          <w:marLeft w:val="0"/>
          <w:marRight w:val="0"/>
          <w:marTop w:val="84"/>
          <w:marBottom w:val="84"/>
          <w:divBdr>
            <w:top w:val="single" w:sz="6" w:space="0" w:color="E3E3E3"/>
            <w:left w:val="single" w:sz="6" w:space="0" w:color="E3E3E3"/>
            <w:bottom w:val="single" w:sz="6" w:space="0" w:color="E3E3E3"/>
            <w:right w:val="single" w:sz="6" w:space="0" w:color="E3E3E3"/>
          </w:divBdr>
          <w:divsChild>
            <w:div w:id="150755657">
              <w:marLeft w:val="0"/>
              <w:marRight w:val="0"/>
              <w:marTop w:val="0"/>
              <w:marBottom w:val="0"/>
              <w:divBdr>
                <w:top w:val="none" w:sz="0" w:space="0" w:color="auto"/>
                <w:left w:val="none" w:sz="0" w:space="0" w:color="auto"/>
                <w:bottom w:val="none" w:sz="0" w:space="0" w:color="auto"/>
                <w:right w:val="none" w:sz="0" w:space="0" w:color="auto"/>
              </w:divBdr>
              <w:divsChild>
                <w:div w:id="503668336">
                  <w:marLeft w:val="0"/>
                  <w:marRight w:val="0"/>
                  <w:marTop w:val="0"/>
                  <w:marBottom w:val="0"/>
                  <w:divBdr>
                    <w:top w:val="none" w:sz="0" w:space="0" w:color="auto"/>
                    <w:left w:val="none" w:sz="0" w:space="0" w:color="auto"/>
                    <w:bottom w:val="none" w:sz="0" w:space="0" w:color="auto"/>
                    <w:right w:val="none" w:sz="0" w:space="0" w:color="auto"/>
                  </w:divBdr>
                </w:div>
              </w:divsChild>
            </w:div>
            <w:div w:id="1516580682">
              <w:marLeft w:val="0"/>
              <w:marRight w:val="0"/>
              <w:marTop w:val="0"/>
              <w:marBottom w:val="0"/>
              <w:divBdr>
                <w:top w:val="none" w:sz="0" w:space="0" w:color="auto"/>
                <w:left w:val="none" w:sz="0" w:space="0" w:color="auto"/>
                <w:bottom w:val="none" w:sz="0" w:space="0" w:color="auto"/>
                <w:right w:val="none" w:sz="0" w:space="0" w:color="auto"/>
              </w:divBdr>
            </w:div>
            <w:div w:id="454101392">
              <w:marLeft w:val="0"/>
              <w:marRight w:val="0"/>
              <w:marTop w:val="0"/>
              <w:marBottom w:val="0"/>
              <w:divBdr>
                <w:top w:val="none" w:sz="0" w:space="0" w:color="auto"/>
                <w:left w:val="none" w:sz="0" w:space="0" w:color="auto"/>
                <w:bottom w:val="none" w:sz="0" w:space="0" w:color="auto"/>
                <w:right w:val="none" w:sz="0" w:space="0" w:color="auto"/>
              </w:divBdr>
              <w:divsChild>
                <w:div w:id="1193376157">
                  <w:marLeft w:val="0"/>
                  <w:marRight w:val="0"/>
                  <w:marTop w:val="0"/>
                  <w:marBottom w:val="0"/>
                  <w:divBdr>
                    <w:top w:val="none" w:sz="0" w:space="0" w:color="auto"/>
                    <w:left w:val="none" w:sz="0" w:space="0" w:color="auto"/>
                    <w:bottom w:val="none" w:sz="0" w:space="0" w:color="auto"/>
                    <w:right w:val="none" w:sz="0" w:space="0" w:color="auto"/>
                  </w:divBdr>
                  <w:divsChild>
                    <w:div w:id="1247303750">
                      <w:marLeft w:val="0"/>
                      <w:marRight w:val="0"/>
                      <w:marTop w:val="0"/>
                      <w:marBottom w:val="0"/>
                      <w:divBdr>
                        <w:top w:val="none" w:sz="0" w:space="0" w:color="auto"/>
                        <w:left w:val="none" w:sz="0" w:space="0" w:color="auto"/>
                        <w:bottom w:val="single" w:sz="6" w:space="17" w:color="E3E3E3"/>
                        <w:right w:val="none" w:sz="0" w:space="0" w:color="auto"/>
                      </w:divBdr>
                    </w:div>
                    <w:div w:id="1533038035">
                      <w:marLeft w:val="0"/>
                      <w:marRight w:val="0"/>
                      <w:marTop w:val="0"/>
                      <w:marBottom w:val="0"/>
                      <w:divBdr>
                        <w:top w:val="none" w:sz="0" w:space="0" w:color="auto"/>
                        <w:left w:val="none" w:sz="0" w:space="0" w:color="auto"/>
                        <w:bottom w:val="none" w:sz="0" w:space="0" w:color="auto"/>
                        <w:right w:val="none" w:sz="0" w:space="0" w:color="auto"/>
                      </w:divBdr>
                      <w:divsChild>
                        <w:div w:id="1050500676">
                          <w:marLeft w:val="0"/>
                          <w:marRight w:val="0"/>
                          <w:marTop w:val="0"/>
                          <w:marBottom w:val="240"/>
                          <w:divBdr>
                            <w:top w:val="single" w:sz="6" w:space="8" w:color="AAAAAA"/>
                            <w:left w:val="single" w:sz="6" w:space="8" w:color="AAAAAA"/>
                            <w:bottom w:val="single" w:sz="6" w:space="8" w:color="AAAAAA"/>
                            <w:right w:val="single" w:sz="6" w:space="8" w:color="AAAAAA"/>
                          </w:divBdr>
                        </w:div>
                        <w:div w:id="1314946032">
                          <w:marLeft w:val="0"/>
                          <w:marRight w:val="0"/>
                          <w:marTop w:val="0"/>
                          <w:marBottom w:val="0"/>
                          <w:divBdr>
                            <w:top w:val="none" w:sz="0" w:space="0" w:color="auto"/>
                            <w:left w:val="none" w:sz="0" w:space="0" w:color="auto"/>
                            <w:bottom w:val="none" w:sz="0" w:space="0" w:color="auto"/>
                            <w:right w:val="none" w:sz="0" w:space="0" w:color="auto"/>
                          </w:divBdr>
                          <w:divsChild>
                            <w:div w:id="249848574">
                              <w:marLeft w:val="0"/>
                              <w:marRight w:val="0"/>
                              <w:marTop w:val="0"/>
                              <w:marBottom w:val="0"/>
                              <w:divBdr>
                                <w:top w:val="none" w:sz="0" w:space="0" w:color="auto"/>
                                <w:left w:val="none" w:sz="0" w:space="0" w:color="auto"/>
                                <w:bottom w:val="none" w:sz="0" w:space="0" w:color="auto"/>
                                <w:right w:val="none" w:sz="0" w:space="0" w:color="auto"/>
                              </w:divBdr>
                              <w:divsChild>
                                <w:div w:id="502016774">
                                  <w:marLeft w:val="0"/>
                                  <w:marRight w:val="167"/>
                                  <w:marTop w:val="84"/>
                                  <w:marBottom w:val="0"/>
                                  <w:divBdr>
                                    <w:top w:val="single" w:sz="6" w:space="3" w:color="DCDCDC"/>
                                    <w:left w:val="single" w:sz="6" w:space="3" w:color="DCDCDC"/>
                                    <w:bottom w:val="single" w:sz="6" w:space="3" w:color="DCDCDC"/>
                                    <w:right w:val="single" w:sz="6" w:space="10" w:color="DCDCDC"/>
                                  </w:divBdr>
                                  <w:divsChild>
                                    <w:div w:id="20699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0824">
                      <w:marLeft w:val="0"/>
                      <w:marRight w:val="0"/>
                      <w:marTop w:val="0"/>
                      <w:marBottom w:val="0"/>
                      <w:divBdr>
                        <w:top w:val="none" w:sz="0" w:space="0" w:color="auto"/>
                        <w:left w:val="none" w:sz="0" w:space="0" w:color="auto"/>
                        <w:bottom w:val="none" w:sz="0" w:space="0" w:color="auto"/>
                        <w:right w:val="none" w:sz="0" w:space="0" w:color="auto"/>
                      </w:divBdr>
                    </w:div>
                    <w:div w:id="82731225">
                      <w:marLeft w:val="0"/>
                      <w:marRight w:val="0"/>
                      <w:marTop w:val="0"/>
                      <w:marBottom w:val="0"/>
                      <w:divBdr>
                        <w:top w:val="none" w:sz="0" w:space="0" w:color="auto"/>
                        <w:left w:val="none" w:sz="0" w:space="0" w:color="auto"/>
                        <w:bottom w:val="none" w:sz="0" w:space="0" w:color="auto"/>
                        <w:right w:val="none" w:sz="0" w:space="0" w:color="auto"/>
                      </w:divBdr>
                    </w:div>
                    <w:div w:id="1645235860">
                      <w:marLeft w:val="0"/>
                      <w:marRight w:val="0"/>
                      <w:marTop w:val="0"/>
                      <w:marBottom w:val="0"/>
                      <w:divBdr>
                        <w:top w:val="none" w:sz="0" w:space="0" w:color="auto"/>
                        <w:left w:val="none" w:sz="0" w:space="0" w:color="auto"/>
                        <w:bottom w:val="single" w:sz="6" w:space="31" w:color="E3E3E3"/>
                        <w:right w:val="none" w:sz="0" w:space="0" w:color="auto"/>
                      </w:divBdr>
                      <w:divsChild>
                        <w:div w:id="60297197">
                          <w:marLeft w:val="0"/>
                          <w:marRight w:val="0"/>
                          <w:marTop w:val="0"/>
                          <w:marBottom w:val="0"/>
                          <w:divBdr>
                            <w:top w:val="none" w:sz="0" w:space="0" w:color="auto"/>
                            <w:left w:val="none" w:sz="0" w:space="0" w:color="auto"/>
                            <w:bottom w:val="none" w:sz="0" w:space="0" w:color="auto"/>
                            <w:right w:val="none" w:sz="0" w:space="0" w:color="auto"/>
                          </w:divBdr>
                        </w:div>
                        <w:div w:id="2048870610">
                          <w:marLeft w:val="0"/>
                          <w:marRight w:val="0"/>
                          <w:marTop w:val="0"/>
                          <w:marBottom w:val="0"/>
                          <w:divBdr>
                            <w:top w:val="none" w:sz="0" w:space="0" w:color="auto"/>
                            <w:left w:val="none" w:sz="0" w:space="0" w:color="auto"/>
                            <w:bottom w:val="none" w:sz="0" w:space="0" w:color="auto"/>
                            <w:right w:val="none" w:sz="0" w:space="0" w:color="auto"/>
                          </w:divBdr>
                        </w:div>
                        <w:div w:id="920061279">
                          <w:marLeft w:val="0"/>
                          <w:marRight w:val="0"/>
                          <w:marTop w:val="0"/>
                          <w:marBottom w:val="0"/>
                          <w:divBdr>
                            <w:top w:val="none" w:sz="0" w:space="0" w:color="auto"/>
                            <w:left w:val="none" w:sz="0" w:space="0" w:color="auto"/>
                            <w:bottom w:val="none" w:sz="0" w:space="0" w:color="auto"/>
                            <w:right w:val="none" w:sz="0" w:space="0" w:color="auto"/>
                          </w:divBdr>
                        </w:div>
                        <w:div w:id="551842218">
                          <w:marLeft w:val="0"/>
                          <w:marRight w:val="0"/>
                          <w:marTop w:val="0"/>
                          <w:marBottom w:val="0"/>
                          <w:divBdr>
                            <w:top w:val="none" w:sz="0" w:space="0" w:color="auto"/>
                            <w:left w:val="none" w:sz="0" w:space="0" w:color="auto"/>
                            <w:bottom w:val="none" w:sz="0" w:space="0" w:color="auto"/>
                            <w:right w:val="none" w:sz="0" w:space="0" w:color="auto"/>
                          </w:divBdr>
                        </w:div>
                        <w:div w:id="848713900">
                          <w:marLeft w:val="0"/>
                          <w:marRight w:val="0"/>
                          <w:marTop w:val="0"/>
                          <w:marBottom w:val="0"/>
                          <w:divBdr>
                            <w:top w:val="none" w:sz="0" w:space="0" w:color="auto"/>
                            <w:left w:val="none" w:sz="0" w:space="0" w:color="auto"/>
                            <w:bottom w:val="none" w:sz="0" w:space="0" w:color="auto"/>
                            <w:right w:val="none" w:sz="0" w:space="0" w:color="auto"/>
                          </w:divBdr>
                        </w:div>
                        <w:div w:id="1877111716">
                          <w:marLeft w:val="0"/>
                          <w:marRight w:val="0"/>
                          <w:marTop w:val="0"/>
                          <w:marBottom w:val="0"/>
                          <w:divBdr>
                            <w:top w:val="none" w:sz="0" w:space="0" w:color="auto"/>
                            <w:left w:val="none" w:sz="0" w:space="0" w:color="auto"/>
                            <w:bottom w:val="none" w:sz="0" w:space="0" w:color="auto"/>
                            <w:right w:val="none" w:sz="0" w:space="0" w:color="auto"/>
                          </w:divBdr>
                        </w:div>
                        <w:div w:id="335693077">
                          <w:marLeft w:val="0"/>
                          <w:marRight w:val="0"/>
                          <w:marTop w:val="0"/>
                          <w:marBottom w:val="0"/>
                          <w:divBdr>
                            <w:top w:val="none" w:sz="0" w:space="0" w:color="auto"/>
                            <w:left w:val="none" w:sz="0" w:space="0" w:color="auto"/>
                            <w:bottom w:val="none" w:sz="0" w:space="0" w:color="auto"/>
                            <w:right w:val="none" w:sz="0" w:space="0" w:color="auto"/>
                          </w:divBdr>
                        </w:div>
                        <w:div w:id="1633559619">
                          <w:marLeft w:val="0"/>
                          <w:marRight w:val="0"/>
                          <w:marTop w:val="0"/>
                          <w:marBottom w:val="0"/>
                          <w:divBdr>
                            <w:top w:val="none" w:sz="0" w:space="0" w:color="auto"/>
                            <w:left w:val="none" w:sz="0" w:space="0" w:color="auto"/>
                            <w:bottom w:val="none" w:sz="0" w:space="0" w:color="auto"/>
                            <w:right w:val="none" w:sz="0" w:space="0" w:color="auto"/>
                          </w:divBdr>
                        </w:div>
                        <w:div w:id="775172765">
                          <w:marLeft w:val="0"/>
                          <w:marRight w:val="0"/>
                          <w:marTop w:val="0"/>
                          <w:marBottom w:val="0"/>
                          <w:divBdr>
                            <w:top w:val="none" w:sz="0" w:space="0" w:color="auto"/>
                            <w:left w:val="none" w:sz="0" w:space="0" w:color="auto"/>
                            <w:bottom w:val="none" w:sz="0" w:space="0" w:color="auto"/>
                            <w:right w:val="none" w:sz="0" w:space="0" w:color="auto"/>
                          </w:divBdr>
                        </w:div>
                        <w:div w:id="1095252162">
                          <w:marLeft w:val="0"/>
                          <w:marRight w:val="0"/>
                          <w:marTop w:val="0"/>
                          <w:marBottom w:val="0"/>
                          <w:divBdr>
                            <w:top w:val="none" w:sz="0" w:space="0" w:color="auto"/>
                            <w:left w:val="none" w:sz="0" w:space="0" w:color="auto"/>
                            <w:bottom w:val="none" w:sz="0" w:space="0" w:color="auto"/>
                            <w:right w:val="none" w:sz="0" w:space="0" w:color="auto"/>
                          </w:divBdr>
                        </w:div>
                        <w:div w:id="19815952">
                          <w:marLeft w:val="0"/>
                          <w:marRight w:val="0"/>
                          <w:marTop w:val="0"/>
                          <w:marBottom w:val="0"/>
                          <w:divBdr>
                            <w:top w:val="none" w:sz="0" w:space="0" w:color="auto"/>
                            <w:left w:val="none" w:sz="0" w:space="0" w:color="auto"/>
                            <w:bottom w:val="none" w:sz="0" w:space="0" w:color="auto"/>
                            <w:right w:val="none" w:sz="0" w:space="0" w:color="auto"/>
                          </w:divBdr>
                        </w:div>
                        <w:div w:id="627660896">
                          <w:marLeft w:val="0"/>
                          <w:marRight w:val="0"/>
                          <w:marTop w:val="0"/>
                          <w:marBottom w:val="0"/>
                          <w:divBdr>
                            <w:top w:val="none" w:sz="0" w:space="0" w:color="auto"/>
                            <w:left w:val="none" w:sz="0" w:space="0" w:color="auto"/>
                            <w:bottom w:val="none" w:sz="0" w:space="0" w:color="auto"/>
                            <w:right w:val="none" w:sz="0" w:space="0" w:color="auto"/>
                          </w:divBdr>
                        </w:div>
                        <w:div w:id="2058817829">
                          <w:marLeft w:val="0"/>
                          <w:marRight w:val="0"/>
                          <w:marTop w:val="0"/>
                          <w:marBottom w:val="0"/>
                          <w:divBdr>
                            <w:top w:val="none" w:sz="0" w:space="0" w:color="auto"/>
                            <w:left w:val="none" w:sz="0" w:space="0" w:color="auto"/>
                            <w:bottom w:val="none" w:sz="0" w:space="0" w:color="auto"/>
                            <w:right w:val="none" w:sz="0" w:space="0" w:color="auto"/>
                          </w:divBdr>
                        </w:div>
                        <w:div w:id="944190040">
                          <w:marLeft w:val="0"/>
                          <w:marRight w:val="0"/>
                          <w:marTop w:val="0"/>
                          <w:marBottom w:val="0"/>
                          <w:divBdr>
                            <w:top w:val="none" w:sz="0" w:space="0" w:color="auto"/>
                            <w:left w:val="none" w:sz="0" w:space="0" w:color="auto"/>
                            <w:bottom w:val="none" w:sz="0" w:space="0" w:color="auto"/>
                            <w:right w:val="none" w:sz="0" w:space="0" w:color="auto"/>
                          </w:divBdr>
                        </w:div>
                        <w:div w:id="63530701">
                          <w:marLeft w:val="0"/>
                          <w:marRight w:val="0"/>
                          <w:marTop w:val="0"/>
                          <w:marBottom w:val="0"/>
                          <w:divBdr>
                            <w:top w:val="none" w:sz="0" w:space="0" w:color="auto"/>
                            <w:left w:val="none" w:sz="0" w:space="0" w:color="auto"/>
                            <w:bottom w:val="none" w:sz="0" w:space="0" w:color="auto"/>
                            <w:right w:val="none" w:sz="0" w:space="0" w:color="auto"/>
                          </w:divBdr>
                        </w:div>
                        <w:div w:id="1715228585">
                          <w:marLeft w:val="0"/>
                          <w:marRight w:val="0"/>
                          <w:marTop w:val="0"/>
                          <w:marBottom w:val="0"/>
                          <w:divBdr>
                            <w:top w:val="none" w:sz="0" w:space="0" w:color="auto"/>
                            <w:left w:val="none" w:sz="0" w:space="0" w:color="auto"/>
                            <w:bottom w:val="none" w:sz="0" w:space="0" w:color="auto"/>
                            <w:right w:val="none" w:sz="0" w:space="0" w:color="auto"/>
                          </w:divBdr>
                        </w:div>
                        <w:div w:id="384959425">
                          <w:marLeft w:val="0"/>
                          <w:marRight w:val="0"/>
                          <w:marTop w:val="0"/>
                          <w:marBottom w:val="0"/>
                          <w:divBdr>
                            <w:top w:val="none" w:sz="0" w:space="0" w:color="auto"/>
                            <w:left w:val="none" w:sz="0" w:space="0" w:color="auto"/>
                            <w:bottom w:val="none" w:sz="0" w:space="0" w:color="auto"/>
                            <w:right w:val="none" w:sz="0" w:space="0" w:color="auto"/>
                          </w:divBdr>
                        </w:div>
                        <w:div w:id="244195627">
                          <w:marLeft w:val="0"/>
                          <w:marRight w:val="0"/>
                          <w:marTop w:val="0"/>
                          <w:marBottom w:val="0"/>
                          <w:divBdr>
                            <w:top w:val="none" w:sz="0" w:space="0" w:color="auto"/>
                            <w:left w:val="none" w:sz="0" w:space="0" w:color="auto"/>
                            <w:bottom w:val="none" w:sz="0" w:space="0" w:color="auto"/>
                            <w:right w:val="none" w:sz="0" w:space="0" w:color="auto"/>
                          </w:divBdr>
                        </w:div>
                        <w:div w:id="76442464">
                          <w:marLeft w:val="0"/>
                          <w:marRight w:val="0"/>
                          <w:marTop w:val="0"/>
                          <w:marBottom w:val="0"/>
                          <w:divBdr>
                            <w:top w:val="none" w:sz="0" w:space="0" w:color="auto"/>
                            <w:left w:val="none" w:sz="0" w:space="0" w:color="auto"/>
                            <w:bottom w:val="none" w:sz="0" w:space="0" w:color="auto"/>
                            <w:right w:val="none" w:sz="0" w:space="0" w:color="auto"/>
                          </w:divBdr>
                        </w:div>
                        <w:div w:id="1870223040">
                          <w:marLeft w:val="0"/>
                          <w:marRight w:val="0"/>
                          <w:marTop w:val="0"/>
                          <w:marBottom w:val="0"/>
                          <w:divBdr>
                            <w:top w:val="none" w:sz="0" w:space="0" w:color="auto"/>
                            <w:left w:val="none" w:sz="0" w:space="0" w:color="auto"/>
                            <w:bottom w:val="none" w:sz="0" w:space="0" w:color="auto"/>
                            <w:right w:val="none" w:sz="0" w:space="0" w:color="auto"/>
                          </w:divBdr>
                        </w:div>
                        <w:div w:id="455374230">
                          <w:marLeft w:val="0"/>
                          <w:marRight w:val="0"/>
                          <w:marTop w:val="0"/>
                          <w:marBottom w:val="0"/>
                          <w:divBdr>
                            <w:top w:val="none" w:sz="0" w:space="0" w:color="auto"/>
                            <w:left w:val="none" w:sz="0" w:space="0" w:color="auto"/>
                            <w:bottom w:val="none" w:sz="0" w:space="0" w:color="auto"/>
                            <w:right w:val="none" w:sz="0" w:space="0" w:color="auto"/>
                          </w:divBdr>
                        </w:div>
                        <w:div w:id="790174596">
                          <w:marLeft w:val="0"/>
                          <w:marRight w:val="0"/>
                          <w:marTop w:val="0"/>
                          <w:marBottom w:val="0"/>
                          <w:divBdr>
                            <w:top w:val="none" w:sz="0" w:space="0" w:color="auto"/>
                            <w:left w:val="none" w:sz="0" w:space="0" w:color="auto"/>
                            <w:bottom w:val="none" w:sz="0" w:space="0" w:color="auto"/>
                            <w:right w:val="none" w:sz="0" w:space="0" w:color="auto"/>
                          </w:divBdr>
                        </w:div>
                        <w:div w:id="948195860">
                          <w:marLeft w:val="0"/>
                          <w:marRight w:val="0"/>
                          <w:marTop w:val="0"/>
                          <w:marBottom w:val="0"/>
                          <w:divBdr>
                            <w:top w:val="none" w:sz="0" w:space="0" w:color="auto"/>
                            <w:left w:val="none" w:sz="0" w:space="0" w:color="auto"/>
                            <w:bottom w:val="none" w:sz="0" w:space="0" w:color="auto"/>
                            <w:right w:val="none" w:sz="0" w:space="0" w:color="auto"/>
                          </w:divBdr>
                        </w:div>
                        <w:div w:id="1499925393">
                          <w:marLeft w:val="0"/>
                          <w:marRight w:val="0"/>
                          <w:marTop w:val="0"/>
                          <w:marBottom w:val="0"/>
                          <w:divBdr>
                            <w:top w:val="none" w:sz="0" w:space="0" w:color="auto"/>
                            <w:left w:val="none" w:sz="0" w:space="0" w:color="auto"/>
                            <w:bottom w:val="none" w:sz="0" w:space="0" w:color="auto"/>
                            <w:right w:val="none" w:sz="0" w:space="0" w:color="auto"/>
                          </w:divBdr>
                        </w:div>
                        <w:div w:id="896890896">
                          <w:marLeft w:val="0"/>
                          <w:marRight w:val="0"/>
                          <w:marTop w:val="0"/>
                          <w:marBottom w:val="0"/>
                          <w:divBdr>
                            <w:top w:val="none" w:sz="0" w:space="0" w:color="auto"/>
                            <w:left w:val="none" w:sz="0" w:space="0" w:color="auto"/>
                            <w:bottom w:val="none" w:sz="0" w:space="0" w:color="auto"/>
                            <w:right w:val="none" w:sz="0" w:space="0" w:color="auto"/>
                          </w:divBdr>
                        </w:div>
                        <w:div w:id="547569897">
                          <w:marLeft w:val="0"/>
                          <w:marRight w:val="0"/>
                          <w:marTop w:val="0"/>
                          <w:marBottom w:val="0"/>
                          <w:divBdr>
                            <w:top w:val="none" w:sz="0" w:space="0" w:color="auto"/>
                            <w:left w:val="none" w:sz="0" w:space="0" w:color="auto"/>
                            <w:bottom w:val="none" w:sz="0" w:space="0" w:color="auto"/>
                            <w:right w:val="none" w:sz="0" w:space="0" w:color="auto"/>
                          </w:divBdr>
                        </w:div>
                        <w:div w:id="1425997991">
                          <w:marLeft w:val="0"/>
                          <w:marRight w:val="0"/>
                          <w:marTop w:val="0"/>
                          <w:marBottom w:val="0"/>
                          <w:divBdr>
                            <w:top w:val="none" w:sz="0" w:space="0" w:color="auto"/>
                            <w:left w:val="none" w:sz="0" w:space="0" w:color="auto"/>
                            <w:bottom w:val="none" w:sz="0" w:space="0" w:color="auto"/>
                            <w:right w:val="none" w:sz="0" w:space="0" w:color="auto"/>
                          </w:divBdr>
                        </w:div>
                        <w:div w:id="2121871882">
                          <w:marLeft w:val="0"/>
                          <w:marRight w:val="0"/>
                          <w:marTop w:val="0"/>
                          <w:marBottom w:val="0"/>
                          <w:divBdr>
                            <w:top w:val="none" w:sz="0" w:space="0" w:color="auto"/>
                            <w:left w:val="none" w:sz="0" w:space="0" w:color="auto"/>
                            <w:bottom w:val="none" w:sz="0" w:space="0" w:color="auto"/>
                            <w:right w:val="none" w:sz="0" w:space="0" w:color="auto"/>
                          </w:divBdr>
                        </w:div>
                        <w:div w:id="1170095392">
                          <w:marLeft w:val="0"/>
                          <w:marRight w:val="0"/>
                          <w:marTop w:val="0"/>
                          <w:marBottom w:val="0"/>
                          <w:divBdr>
                            <w:top w:val="none" w:sz="0" w:space="0" w:color="auto"/>
                            <w:left w:val="none" w:sz="0" w:space="0" w:color="auto"/>
                            <w:bottom w:val="none" w:sz="0" w:space="0" w:color="auto"/>
                            <w:right w:val="none" w:sz="0" w:space="0" w:color="auto"/>
                          </w:divBdr>
                        </w:div>
                        <w:div w:id="286202272">
                          <w:marLeft w:val="0"/>
                          <w:marRight w:val="0"/>
                          <w:marTop w:val="0"/>
                          <w:marBottom w:val="0"/>
                          <w:divBdr>
                            <w:top w:val="none" w:sz="0" w:space="0" w:color="auto"/>
                            <w:left w:val="none" w:sz="0" w:space="0" w:color="auto"/>
                            <w:bottom w:val="none" w:sz="0" w:space="0" w:color="auto"/>
                            <w:right w:val="none" w:sz="0" w:space="0" w:color="auto"/>
                          </w:divBdr>
                        </w:div>
                        <w:div w:id="575674227">
                          <w:marLeft w:val="0"/>
                          <w:marRight w:val="0"/>
                          <w:marTop w:val="0"/>
                          <w:marBottom w:val="0"/>
                          <w:divBdr>
                            <w:top w:val="none" w:sz="0" w:space="0" w:color="auto"/>
                            <w:left w:val="none" w:sz="0" w:space="0" w:color="auto"/>
                            <w:bottom w:val="none" w:sz="0" w:space="0" w:color="auto"/>
                            <w:right w:val="none" w:sz="0" w:space="0" w:color="auto"/>
                          </w:divBdr>
                        </w:div>
                        <w:div w:id="907806542">
                          <w:marLeft w:val="0"/>
                          <w:marRight w:val="0"/>
                          <w:marTop w:val="0"/>
                          <w:marBottom w:val="0"/>
                          <w:divBdr>
                            <w:top w:val="none" w:sz="0" w:space="0" w:color="auto"/>
                            <w:left w:val="none" w:sz="0" w:space="0" w:color="auto"/>
                            <w:bottom w:val="none" w:sz="0" w:space="0" w:color="auto"/>
                            <w:right w:val="none" w:sz="0" w:space="0" w:color="auto"/>
                          </w:divBdr>
                        </w:div>
                        <w:div w:id="907809268">
                          <w:marLeft w:val="0"/>
                          <w:marRight w:val="0"/>
                          <w:marTop w:val="0"/>
                          <w:marBottom w:val="0"/>
                          <w:divBdr>
                            <w:top w:val="none" w:sz="0" w:space="0" w:color="auto"/>
                            <w:left w:val="none" w:sz="0" w:space="0" w:color="auto"/>
                            <w:bottom w:val="none" w:sz="0" w:space="0" w:color="auto"/>
                            <w:right w:val="none" w:sz="0" w:space="0" w:color="auto"/>
                          </w:divBdr>
                        </w:div>
                        <w:div w:id="1500581258">
                          <w:marLeft w:val="0"/>
                          <w:marRight w:val="0"/>
                          <w:marTop w:val="0"/>
                          <w:marBottom w:val="0"/>
                          <w:divBdr>
                            <w:top w:val="none" w:sz="0" w:space="0" w:color="auto"/>
                            <w:left w:val="none" w:sz="0" w:space="0" w:color="auto"/>
                            <w:bottom w:val="none" w:sz="0" w:space="0" w:color="auto"/>
                            <w:right w:val="none" w:sz="0" w:space="0" w:color="auto"/>
                          </w:divBdr>
                        </w:div>
                        <w:div w:id="1625844129">
                          <w:marLeft w:val="0"/>
                          <w:marRight w:val="0"/>
                          <w:marTop w:val="0"/>
                          <w:marBottom w:val="0"/>
                          <w:divBdr>
                            <w:top w:val="none" w:sz="0" w:space="0" w:color="auto"/>
                            <w:left w:val="none" w:sz="0" w:space="0" w:color="auto"/>
                            <w:bottom w:val="none" w:sz="0" w:space="0" w:color="auto"/>
                            <w:right w:val="none" w:sz="0" w:space="0" w:color="auto"/>
                          </w:divBdr>
                        </w:div>
                        <w:div w:id="1757288244">
                          <w:marLeft w:val="0"/>
                          <w:marRight w:val="0"/>
                          <w:marTop w:val="0"/>
                          <w:marBottom w:val="0"/>
                          <w:divBdr>
                            <w:top w:val="none" w:sz="0" w:space="0" w:color="auto"/>
                            <w:left w:val="none" w:sz="0" w:space="0" w:color="auto"/>
                            <w:bottom w:val="none" w:sz="0" w:space="0" w:color="auto"/>
                            <w:right w:val="none" w:sz="0" w:space="0" w:color="auto"/>
                          </w:divBdr>
                        </w:div>
                        <w:div w:id="1001003576">
                          <w:marLeft w:val="0"/>
                          <w:marRight w:val="0"/>
                          <w:marTop w:val="0"/>
                          <w:marBottom w:val="0"/>
                          <w:divBdr>
                            <w:top w:val="none" w:sz="0" w:space="0" w:color="auto"/>
                            <w:left w:val="none" w:sz="0" w:space="0" w:color="auto"/>
                            <w:bottom w:val="none" w:sz="0" w:space="0" w:color="auto"/>
                            <w:right w:val="none" w:sz="0" w:space="0" w:color="auto"/>
                          </w:divBdr>
                        </w:div>
                        <w:div w:id="1692798346">
                          <w:marLeft w:val="0"/>
                          <w:marRight w:val="0"/>
                          <w:marTop w:val="0"/>
                          <w:marBottom w:val="0"/>
                          <w:divBdr>
                            <w:top w:val="none" w:sz="0" w:space="0" w:color="auto"/>
                            <w:left w:val="none" w:sz="0" w:space="0" w:color="auto"/>
                            <w:bottom w:val="none" w:sz="0" w:space="0" w:color="auto"/>
                            <w:right w:val="none" w:sz="0" w:space="0" w:color="auto"/>
                          </w:divBdr>
                        </w:div>
                        <w:div w:id="1746609451">
                          <w:marLeft w:val="0"/>
                          <w:marRight w:val="0"/>
                          <w:marTop w:val="0"/>
                          <w:marBottom w:val="0"/>
                          <w:divBdr>
                            <w:top w:val="none" w:sz="0" w:space="0" w:color="auto"/>
                            <w:left w:val="none" w:sz="0" w:space="0" w:color="auto"/>
                            <w:bottom w:val="none" w:sz="0" w:space="0" w:color="auto"/>
                            <w:right w:val="none" w:sz="0" w:space="0" w:color="auto"/>
                          </w:divBdr>
                        </w:div>
                        <w:div w:id="1892301027">
                          <w:marLeft w:val="0"/>
                          <w:marRight w:val="0"/>
                          <w:marTop w:val="0"/>
                          <w:marBottom w:val="0"/>
                          <w:divBdr>
                            <w:top w:val="none" w:sz="0" w:space="0" w:color="auto"/>
                            <w:left w:val="none" w:sz="0" w:space="0" w:color="auto"/>
                            <w:bottom w:val="none" w:sz="0" w:space="0" w:color="auto"/>
                            <w:right w:val="none" w:sz="0" w:space="0" w:color="auto"/>
                          </w:divBdr>
                        </w:div>
                        <w:div w:id="1764061436">
                          <w:marLeft w:val="0"/>
                          <w:marRight w:val="0"/>
                          <w:marTop w:val="0"/>
                          <w:marBottom w:val="0"/>
                          <w:divBdr>
                            <w:top w:val="none" w:sz="0" w:space="0" w:color="auto"/>
                            <w:left w:val="none" w:sz="0" w:space="0" w:color="auto"/>
                            <w:bottom w:val="none" w:sz="0" w:space="0" w:color="auto"/>
                            <w:right w:val="none" w:sz="0" w:space="0" w:color="auto"/>
                          </w:divBdr>
                        </w:div>
                        <w:div w:id="800148769">
                          <w:marLeft w:val="0"/>
                          <w:marRight w:val="0"/>
                          <w:marTop w:val="0"/>
                          <w:marBottom w:val="0"/>
                          <w:divBdr>
                            <w:top w:val="none" w:sz="0" w:space="0" w:color="auto"/>
                            <w:left w:val="none" w:sz="0" w:space="0" w:color="auto"/>
                            <w:bottom w:val="none" w:sz="0" w:space="0" w:color="auto"/>
                            <w:right w:val="none" w:sz="0" w:space="0" w:color="auto"/>
                          </w:divBdr>
                        </w:div>
                        <w:div w:id="2001692599">
                          <w:marLeft w:val="0"/>
                          <w:marRight w:val="0"/>
                          <w:marTop w:val="0"/>
                          <w:marBottom w:val="0"/>
                          <w:divBdr>
                            <w:top w:val="none" w:sz="0" w:space="0" w:color="auto"/>
                            <w:left w:val="none" w:sz="0" w:space="0" w:color="auto"/>
                            <w:bottom w:val="none" w:sz="0" w:space="0" w:color="auto"/>
                            <w:right w:val="none" w:sz="0" w:space="0" w:color="auto"/>
                          </w:divBdr>
                        </w:div>
                        <w:div w:id="136535608">
                          <w:marLeft w:val="0"/>
                          <w:marRight w:val="0"/>
                          <w:marTop w:val="0"/>
                          <w:marBottom w:val="0"/>
                          <w:divBdr>
                            <w:top w:val="none" w:sz="0" w:space="0" w:color="auto"/>
                            <w:left w:val="none" w:sz="0" w:space="0" w:color="auto"/>
                            <w:bottom w:val="none" w:sz="0" w:space="0" w:color="auto"/>
                            <w:right w:val="none" w:sz="0" w:space="0" w:color="auto"/>
                          </w:divBdr>
                        </w:div>
                        <w:div w:id="854270463">
                          <w:marLeft w:val="0"/>
                          <w:marRight w:val="0"/>
                          <w:marTop w:val="0"/>
                          <w:marBottom w:val="0"/>
                          <w:divBdr>
                            <w:top w:val="none" w:sz="0" w:space="0" w:color="auto"/>
                            <w:left w:val="none" w:sz="0" w:space="0" w:color="auto"/>
                            <w:bottom w:val="none" w:sz="0" w:space="0" w:color="auto"/>
                            <w:right w:val="none" w:sz="0" w:space="0" w:color="auto"/>
                          </w:divBdr>
                        </w:div>
                        <w:div w:id="1176312850">
                          <w:marLeft w:val="0"/>
                          <w:marRight w:val="0"/>
                          <w:marTop w:val="0"/>
                          <w:marBottom w:val="0"/>
                          <w:divBdr>
                            <w:top w:val="none" w:sz="0" w:space="0" w:color="auto"/>
                            <w:left w:val="none" w:sz="0" w:space="0" w:color="auto"/>
                            <w:bottom w:val="none" w:sz="0" w:space="0" w:color="auto"/>
                            <w:right w:val="none" w:sz="0" w:space="0" w:color="auto"/>
                          </w:divBdr>
                        </w:div>
                        <w:div w:id="1744719126">
                          <w:marLeft w:val="0"/>
                          <w:marRight w:val="0"/>
                          <w:marTop w:val="0"/>
                          <w:marBottom w:val="0"/>
                          <w:divBdr>
                            <w:top w:val="none" w:sz="0" w:space="0" w:color="auto"/>
                            <w:left w:val="none" w:sz="0" w:space="0" w:color="auto"/>
                            <w:bottom w:val="none" w:sz="0" w:space="0" w:color="auto"/>
                            <w:right w:val="none" w:sz="0" w:space="0" w:color="auto"/>
                          </w:divBdr>
                        </w:div>
                        <w:div w:id="1938172872">
                          <w:marLeft w:val="0"/>
                          <w:marRight w:val="0"/>
                          <w:marTop w:val="0"/>
                          <w:marBottom w:val="0"/>
                          <w:divBdr>
                            <w:top w:val="none" w:sz="0" w:space="0" w:color="auto"/>
                            <w:left w:val="none" w:sz="0" w:space="0" w:color="auto"/>
                            <w:bottom w:val="none" w:sz="0" w:space="0" w:color="auto"/>
                            <w:right w:val="none" w:sz="0" w:space="0" w:color="auto"/>
                          </w:divBdr>
                        </w:div>
                        <w:div w:id="971324172">
                          <w:marLeft w:val="0"/>
                          <w:marRight w:val="0"/>
                          <w:marTop w:val="0"/>
                          <w:marBottom w:val="0"/>
                          <w:divBdr>
                            <w:top w:val="none" w:sz="0" w:space="0" w:color="auto"/>
                            <w:left w:val="none" w:sz="0" w:space="0" w:color="auto"/>
                            <w:bottom w:val="none" w:sz="0" w:space="0" w:color="auto"/>
                            <w:right w:val="none" w:sz="0" w:space="0" w:color="auto"/>
                          </w:divBdr>
                        </w:div>
                        <w:div w:id="1205483103">
                          <w:marLeft w:val="0"/>
                          <w:marRight w:val="0"/>
                          <w:marTop w:val="0"/>
                          <w:marBottom w:val="0"/>
                          <w:divBdr>
                            <w:top w:val="none" w:sz="0" w:space="0" w:color="auto"/>
                            <w:left w:val="none" w:sz="0" w:space="0" w:color="auto"/>
                            <w:bottom w:val="none" w:sz="0" w:space="0" w:color="auto"/>
                            <w:right w:val="none" w:sz="0" w:space="0" w:color="auto"/>
                          </w:divBdr>
                        </w:div>
                        <w:div w:id="1635865716">
                          <w:marLeft w:val="0"/>
                          <w:marRight w:val="0"/>
                          <w:marTop w:val="0"/>
                          <w:marBottom w:val="0"/>
                          <w:divBdr>
                            <w:top w:val="none" w:sz="0" w:space="0" w:color="auto"/>
                            <w:left w:val="none" w:sz="0" w:space="0" w:color="auto"/>
                            <w:bottom w:val="none" w:sz="0" w:space="0" w:color="auto"/>
                            <w:right w:val="none" w:sz="0" w:space="0" w:color="auto"/>
                          </w:divBdr>
                        </w:div>
                        <w:div w:id="225844297">
                          <w:marLeft w:val="0"/>
                          <w:marRight w:val="0"/>
                          <w:marTop w:val="0"/>
                          <w:marBottom w:val="0"/>
                          <w:divBdr>
                            <w:top w:val="none" w:sz="0" w:space="0" w:color="auto"/>
                            <w:left w:val="none" w:sz="0" w:space="0" w:color="auto"/>
                            <w:bottom w:val="none" w:sz="0" w:space="0" w:color="auto"/>
                            <w:right w:val="none" w:sz="0" w:space="0" w:color="auto"/>
                          </w:divBdr>
                        </w:div>
                        <w:div w:id="527066476">
                          <w:marLeft w:val="0"/>
                          <w:marRight w:val="0"/>
                          <w:marTop w:val="0"/>
                          <w:marBottom w:val="0"/>
                          <w:divBdr>
                            <w:top w:val="none" w:sz="0" w:space="0" w:color="auto"/>
                            <w:left w:val="none" w:sz="0" w:space="0" w:color="auto"/>
                            <w:bottom w:val="none" w:sz="0" w:space="0" w:color="auto"/>
                            <w:right w:val="none" w:sz="0" w:space="0" w:color="auto"/>
                          </w:divBdr>
                        </w:div>
                        <w:div w:id="248730909">
                          <w:marLeft w:val="0"/>
                          <w:marRight w:val="0"/>
                          <w:marTop w:val="0"/>
                          <w:marBottom w:val="0"/>
                          <w:divBdr>
                            <w:top w:val="none" w:sz="0" w:space="0" w:color="auto"/>
                            <w:left w:val="none" w:sz="0" w:space="0" w:color="auto"/>
                            <w:bottom w:val="none" w:sz="0" w:space="0" w:color="auto"/>
                            <w:right w:val="none" w:sz="0" w:space="0" w:color="auto"/>
                          </w:divBdr>
                        </w:div>
                        <w:div w:id="1220168106">
                          <w:marLeft w:val="0"/>
                          <w:marRight w:val="0"/>
                          <w:marTop w:val="0"/>
                          <w:marBottom w:val="0"/>
                          <w:divBdr>
                            <w:top w:val="none" w:sz="0" w:space="0" w:color="auto"/>
                            <w:left w:val="none" w:sz="0" w:space="0" w:color="auto"/>
                            <w:bottom w:val="none" w:sz="0" w:space="0" w:color="auto"/>
                            <w:right w:val="none" w:sz="0" w:space="0" w:color="auto"/>
                          </w:divBdr>
                        </w:div>
                        <w:div w:id="740636957">
                          <w:marLeft w:val="0"/>
                          <w:marRight w:val="0"/>
                          <w:marTop w:val="0"/>
                          <w:marBottom w:val="0"/>
                          <w:divBdr>
                            <w:top w:val="none" w:sz="0" w:space="0" w:color="auto"/>
                            <w:left w:val="none" w:sz="0" w:space="0" w:color="auto"/>
                            <w:bottom w:val="none" w:sz="0" w:space="0" w:color="auto"/>
                            <w:right w:val="none" w:sz="0" w:space="0" w:color="auto"/>
                          </w:divBdr>
                        </w:div>
                        <w:div w:id="695740936">
                          <w:marLeft w:val="0"/>
                          <w:marRight w:val="0"/>
                          <w:marTop w:val="0"/>
                          <w:marBottom w:val="0"/>
                          <w:divBdr>
                            <w:top w:val="none" w:sz="0" w:space="0" w:color="auto"/>
                            <w:left w:val="none" w:sz="0" w:space="0" w:color="auto"/>
                            <w:bottom w:val="none" w:sz="0" w:space="0" w:color="auto"/>
                            <w:right w:val="none" w:sz="0" w:space="0" w:color="auto"/>
                          </w:divBdr>
                        </w:div>
                        <w:div w:id="2061853762">
                          <w:marLeft w:val="0"/>
                          <w:marRight w:val="0"/>
                          <w:marTop w:val="0"/>
                          <w:marBottom w:val="0"/>
                          <w:divBdr>
                            <w:top w:val="none" w:sz="0" w:space="0" w:color="auto"/>
                            <w:left w:val="none" w:sz="0" w:space="0" w:color="auto"/>
                            <w:bottom w:val="none" w:sz="0" w:space="0" w:color="auto"/>
                            <w:right w:val="none" w:sz="0" w:space="0" w:color="auto"/>
                          </w:divBdr>
                        </w:div>
                        <w:div w:id="1534032715">
                          <w:marLeft w:val="0"/>
                          <w:marRight w:val="0"/>
                          <w:marTop w:val="0"/>
                          <w:marBottom w:val="0"/>
                          <w:divBdr>
                            <w:top w:val="none" w:sz="0" w:space="0" w:color="auto"/>
                            <w:left w:val="none" w:sz="0" w:space="0" w:color="auto"/>
                            <w:bottom w:val="none" w:sz="0" w:space="0" w:color="auto"/>
                            <w:right w:val="none" w:sz="0" w:space="0" w:color="auto"/>
                          </w:divBdr>
                        </w:div>
                        <w:div w:id="547183552">
                          <w:marLeft w:val="0"/>
                          <w:marRight w:val="0"/>
                          <w:marTop w:val="0"/>
                          <w:marBottom w:val="0"/>
                          <w:divBdr>
                            <w:top w:val="none" w:sz="0" w:space="0" w:color="auto"/>
                            <w:left w:val="none" w:sz="0" w:space="0" w:color="auto"/>
                            <w:bottom w:val="none" w:sz="0" w:space="0" w:color="auto"/>
                            <w:right w:val="none" w:sz="0" w:space="0" w:color="auto"/>
                          </w:divBdr>
                        </w:div>
                        <w:div w:id="71126093">
                          <w:marLeft w:val="0"/>
                          <w:marRight w:val="0"/>
                          <w:marTop w:val="0"/>
                          <w:marBottom w:val="0"/>
                          <w:divBdr>
                            <w:top w:val="none" w:sz="0" w:space="0" w:color="auto"/>
                            <w:left w:val="none" w:sz="0" w:space="0" w:color="auto"/>
                            <w:bottom w:val="none" w:sz="0" w:space="0" w:color="auto"/>
                            <w:right w:val="none" w:sz="0" w:space="0" w:color="auto"/>
                          </w:divBdr>
                        </w:div>
                        <w:div w:id="1381441334">
                          <w:marLeft w:val="0"/>
                          <w:marRight w:val="0"/>
                          <w:marTop w:val="0"/>
                          <w:marBottom w:val="0"/>
                          <w:divBdr>
                            <w:top w:val="none" w:sz="0" w:space="0" w:color="auto"/>
                            <w:left w:val="none" w:sz="0" w:space="0" w:color="auto"/>
                            <w:bottom w:val="none" w:sz="0" w:space="0" w:color="auto"/>
                            <w:right w:val="none" w:sz="0" w:space="0" w:color="auto"/>
                          </w:divBdr>
                        </w:div>
                        <w:div w:id="2113161517">
                          <w:marLeft w:val="0"/>
                          <w:marRight w:val="0"/>
                          <w:marTop w:val="0"/>
                          <w:marBottom w:val="0"/>
                          <w:divBdr>
                            <w:top w:val="none" w:sz="0" w:space="0" w:color="auto"/>
                            <w:left w:val="none" w:sz="0" w:space="0" w:color="auto"/>
                            <w:bottom w:val="none" w:sz="0" w:space="0" w:color="auto"/>
                            <w:right w:val="none" w:sz="0" w:space="0" w:color="auto"/>
                          </w:divBdr>
                        </w:div>
                        <w:div w:id="1770587825">
                          <w:marLeft w:val="0"/>
                          <w:marRight w:val="0"/>
                          <w:marTop w:val="0"/>
                          <w:marBottom w:val="0"/>
                          <w:divBdr>
                            <w:top w:val="none" w:sz="0" w:space="0" w:color="auto"/>
                            <w:left w:val="none" w:sz="0" w:space="0" w:color="auto"/>
                            <w:bottom w:val="none" w:sz="0" w:space="0" w:color="auto"/>
                            <w:right w:val="none" w:sz="0" w:space="0" w:color="auto"/>
                          </w:divBdr>
                        </w:div>
                        <w:div w:id="991251622">
                          <w:marLeft w:val="0"/>
                          <w:marRight w:val="0"/>
                          <w:marTop w:val="0"/>
                          <w:marBottom w:val="0"/>
                          <w:divBdr>
                            <w:top w:val="none" w:sz="0" w:space="0" w:color="auto"/>
                            <w:left w:val="none" w:sz="0" w:space="0" w:color="auto"/>
                            <w:bottom w:val="none" w:sz="0" w:space="0" w:color="auto"/>
                            <w:right w:val="none" w:sz="0" w:space="0" w:color="auto"/>
                          </w:divBdr>
                        </w:div>
                        <w:div w:id="230433890">
                          <w:marLeft w:val="0"/>
                          <w:marRight w:val="0"/>
                          <w:marTop w:val="0"/>
                          <w:marBottom w:val="0"/>
                          <w:divBdr>
                            <w:top w:val="none" w:sz="0" w:space="0" w:color="auto"/>
                            <w:left w:val="none" w:sz="0" w:space="0" w:color="auto"/>
                            <w:bottom w:val="none" w:sz="0" w:space="0" w:color="auto"/>
                            <w:right w:val="none" w:sz="0" w:space="0" w:color="auto"/>
                          </w:divBdr>
                        </w:div>
                        <w:div w:id="1663898282">
                          <w:marLeft w:val="0"/>
                          <w:marRight w:val="0"/>
                          <w:marTop w:val="0"/>
                          <w:marBottom w:val="0"/>
                          <w:divBdr>
                            <w:top w:val="none" w:sz="0" w:space="0" w:color="auto"/>
                            <w:left w:val="none" w:sz="0" w:space="0" w:color="auto"/>
                            <w:bottom w:val="none" w:sz="0" w:space="0" w:color="auto"/>
                            <w:right w:val="none" w:sz="0" w:space="0" w:color="auto"/>
                          </w:divBdr>
                        </w:div>
                        <w:div w:id="310256609">
                          <w:marLeft w:val="0"/>
                          <w:marRight w:val="0"/>
                          <w:marTop w:val="0"/>
                          <w:marBottom w:val="0"/>
                          <w:divBdr>
                            <w:top w:val="none" w:sz="0" w:space="0" w:color="auto"/>
                            <w:left w:val="none" w:sz="0" w:space="0" w:color="auto"/>
                            <w:bottom w:val="none" w:sz="0" w:space="0" w:color="auto"/>
                            <w:right w:val="none" w:sz="0" w:space="0" w:color="auto"/>
                          </w:divBdr>
                        </w:div>
                        <w:div w:id="79841359">
                          <w:marLeft w:val="0"/>
                          <w:marRight w:val="0"/>
                          <w:marTop w:val="0"/>
                          <w:marBottom w:val="0"/>
                          <w:divBdr>
                            <w:top w:val="none" w:sz="0" w:space="0" w:color="auto"/>
                            <w:left w:val="none" w:sz="0" w:space="0" w:color="auto"/>
                            <w:bottom w:val="none" w:sz="0" w:space="0" w:color="auto"/>
                            <w:right w:val="none" w:sz="0" w:space="0" w:color="auto"/>
                          </w:divBdr>
                        </w:div>
                        <w:div w:id="560748794">
                          <w:marLeft w:val="0"/>
                          <w:marRight w:val="0"/>
                          <w:marTop w:val="0"/>
                          <w:marBottom w:val="0"/>
                          <w:divBdr>
                            <w:top w:val="none" w:sz="0" w:space="0" w:color="auto"/>
                            <w:left w:val="none" w:sz="0" w:space="0" w:color="auto"/>
                            <w:bottom w:val="none" w:sz="0" w:space="0" w:color="auto"/>
                            <w:right w:val="none" w:sz="0" w:space="0" w:color="auto"/>
                          </w:divBdr>
                        </w:div>
                        <w:div w:id="141235788">
                          <w:marLeft w:val="0"/>
                          <w:marRight w:val="0"/>
                          <w:marTop w:val="0"/>
                          <w:marBottom w:val="0"/>
                          <w:divBdr>
                            <w:top w:val="none" w:sz="0" w:space="0" w:color="auto"/>
                            <w:left w:val="none" w:sz="0" w:space="0" w:color="auto"/>
                            <w:bottom w:val="none" w:sz="0" w:space="0" w:color="auto"/>
                            <w:right w:val="none" w:sz="0" w:space="0" w:color="auto"/>
                          </w:divBdr>
                        </w:div>
                        <w:div w:id="2069724923">
                          <w:marLeft w:val="0"/>
                          <w:marRight w:val="0"/>
                          <w:marTop w:val="0"/>
                          <w:marBottom w:val="0"/>
                          <w:divBdr>
                            <w:top w:val="none" w:sz="0" w:space="0" w:color="auto"/>
                            <w:left w:val="none" w:sz="0" w:space="0" w:color="auto"/>
                            <w:bottom w:val="none" w:sz="0" w:space="0" w:color="auto"/>
                            <w:right w:val="none" w:sz="0" w:space="0" w:color="auto"/>
                          </w:divBdr>
                        </w:div>
                        <w:div w:id="2138646162">
                          <w:marLeft w:val="0"/>
                          <w:marRight w:val="0"/>
                          <w:marTop w:val="0"/>
                          <w:marBottom w:val="0"/>
                          <w:divBdr>
                            <w:top w:val="none" w:sz="0" w:space="0" w:color="auto"/>
                            <w:left w:val="none" w:sz="0" w:space="0" w:color="auto"/>
                            <w:bottom w:val="none" w:sz="0" w:space="0" w:color="auto"/>
                            <w:right w:val="none" w:sz="0" w:space="0" w:color="auto"/>
                          </w:divBdr>
                        </w:div>
                        <w:div w:id="1434743498">
                          <w:marLeft w:val="0"/>
                          <w:marRight w:val="0"/>
                          <w:marTop w:val="0"/>
                          <w:marBottom w:val="0"/>
                          <w:divBdr>
                            <w:top w:val="none" w:sz="0" w:space="0" w:color="auto"/>
                            <w:left w:val="none" w:sz="0" w:space="0" w:color="auto"/>
                            <w:bottom w:val="none" w:sz="0" w:space="0" w:color="auto"/>
                            <w:right w:val="none" w:sz="0" w:space="0" w:color="auto"/>
                          </w:divBdr>
                        </w:div>
                        <w:div w:id="1230534643">
                          <w:marLeft w:val="0"/>
                          <w:marRight w:val="0"/>
                          <w:marTop w:val="0"/>
                          <w:marBottom w:val="0"/>
                          <w:divBdr>
                            <w:top w:val="none" w:sz="0" w:space="0" w:color="auto"/>
                            <w:left w:val="none" w:sz="0" w:space="0" w:color="auto"/>
                            <w:bottom w:val="none" w:sz="0" w:space="0" w:color="auto"/>
                            <w:right w:val="none" w:sz="0" w:space="0" w:color="auto"/>
                          </w:divBdr>
                        </w:div>
                        <w:div w:id="1155999685">
                          <w:marLeft w:val="0"/>
                          <w:marRight w:val="0"/>
                          <w:marTop w:val="0"/>
                          <w:marBottom w:val="0"/>
                          <w:divBdr>
                            <w:top w:val="none" w:sz="0" w:space="0" w:color="auto"/>
                            <w:left w:val="none" w:sz="0" w:space="0" w:color="auto"/>
                            <w:bottom w:val="none" w:sz="0" w:space="0" w:color="auto"/>
                            <w:right w:val="none" w:sz="0" w:space="0" w:color="auto"/>
                          </w:divBdr>
                        </w:div>
                        <w:div w:id="1076779872">
                          <w:marLeft w:val="0"/>
                          <w:marRight w:val="0"/>
                          <w:marTop w:val="0"/>
                          <w:marBottom w:val="0"/>
                          <w:divBdr>
                            <w:top w:val="none" w:sz="0" w:space="0" w:color="auto"/>
                            <w:left w:val="none" w:sz="0" w:space="0" w:color="auto"/>
                            <w:bottom w:val="none" w:sz="0" w:space="0" w:color="auto"/>
                            <w:right w:val="none" w:sz="0" w:space="0" w:color="auto"/>
                          </w:divBdr>
                        </w:div>
                        <w:div w:id="673611308">
                          <w:marLeft w:val="0"/>
                          <w:marRight w:val="0"/>
                          <w:marTop w:val="0"/>
                          <w:marBottom w:val="0"/>
                          <w:divBdr>
                            <w:top w:val="none" w:sz="0" w:space="0" w:color="auto"/>
                            <w:left w:val="none" w:sz="0" w:space="0" w:color="auto"/>
                            <w:bottom w:val="none" w:sz="0" w:space="0" w:color="auto"/>
                            <w:right w:val="none" w:sz="0" w:space="0" w:color="auto"/>
                          </w:divBdr>
                        </w:div>
                        <w:div w:id="312763173">
                          <w:marLeft w:val="0"/>
                          <w:marRight w:val="0"/>
                          <w:marTop w:val="0"/>
                          <w:marBottom w:val="0"/>
                          <w:divBdr>
                            <w:top w:val="none" w:sz="0" w:space="0" w:color="auto"/>
                            <w:left w:val="none" w:sz="0" w:space="0" w:color="auto"/>
                            <w:bottom w:val="none" w:sz="0" w:space="0" w:color="auto"/>
                            <w:right w:val="none" w:sz="0" w:space="0" w:color="auto"/>
                          </w:divBdr>
                        </w:div>
                        <w:div w:id="447360368">
                          <w:marLeft w:val="0"/>
                          <w:marRight w:val="0"/>
                          <w:marTop w:val="0"/>
                          <w:marBottom w:val="0"/>
                          <w:divBdr>
                            <w:top w:val="none" w:sz="0" w:space="0" w:color="auto"/>
                            <w:left w:val="none" w:sz="0" w:space="0" w:color="auto"/>
                            <w:bottom w:val="none" w:sz="0" w:space="0" w:color="auto"/>
                            <w:right w:val="none" w:sz="0" w:space="0" w:color="auto"/>
                          </w:divBdr>
                        </w:div>
                        <w:div w:id="1096556460">
                          <w:marLeft w:val="0"/>
                          <w:marRight w:val="0"/>
                          <w:marTop w:val="0"/>
                          <w:marBottom w:val="0"/>
                          <w:divBdr>
                            <w:top w:val="none" w:sz="0" w:space="0" w:color="auto"/>
                            <w:left w:val="none" w:sz="0" w:space="0" w:color="auto"/>
                            <w:bottom w:val="none" w:sz="0" w:space="0" w:color="auto"/>
                            <w:right w:val="none" w:sz="0" w:space="0" w:color="auto"/>
                          </w:divBdr>
                        </w:div>
                        <w:div w:id="469251053">
                          <w:marLeft w:val="0"/>
                          <w:marRight w:val="0"/>
                          <w:marTop w:val="0"/>
                          <w:marBottom w:val="0"/>
                          <w:divBdr>
                            <w:top w:val="none" w:sz="0" w:space="0" w:color="auto"/>
                            <w:left w:val="none" w:sz="0" w:space="0" w:color="auto"/>
                            <w:bottom w:val="none" w:sz="0" w:space="0" w:color="auto"/>
                            <w:right w:val="none" w:sz="0" w:space="0" w:color="auto"/>
                          </w:divBdr>
                        </w:div>
                        <w:div w:id="264071003">
                          <w:marLeft w:val="0"/>
                          <w:marRight w:val="0"/>
                          <w:marTop w:val="0"/>
                          <w:marBottom w:val="0"/>
                          <w:divBdr>
                            <w:top w:val="none" w:sz="0" w:space="0" w:color="auto"/>
                            <w:left w:val="none" w:sz="0" w:space="0" w:color="auto"/>
                            <w:bottom w:val="none" w:sz="0" w:space="0" w:color="auto"/>
                            <w:right w:val="none" w:sz="0" w:space="0" w:color="auto"/>
                          </w:divBdr>
                        </w:div>
                        <w:div w:id="833842499">
                          <w:marLeft w:val="0"/>
                          <w:marRight w:val="0"/>
                          <w:marTop w:val="0"/>
                          <w:marBottom w:val="0"/>
                          <w:divBdr>
                            <w:top w:val="none" w:sz="0" w:space="0" w:color="auto"/>
                            <w:left w:val="none" w:sz="0" w:space="0" w:color="auto"/>
                            <w:bottom w:val="none" w:sz="0" w:space="0" w:color="auto"/>
                            <w:right w:val="none" w:sz="0" w:space="0" w:color="auto"/>
                          </w:divBdr>
                        </w:div>
                        <w:div w:id="1378974365">
                          <w:marLeft w:val="0"/>
                          <w:marRight w:val="0"/>
                          <w:marTop w:val="0"/>
                          <w:marBottom w:val="0"/>
                          <w:divBdr>
                            <w:top w:val="none" w:sz="0" w:space="0" w:color="auto"/>
                            <w:left w:val="none" w:sz="0" w:space="0" w:color="auto"/>
                            <w:bottom w:val="none" w:sz="0" w:space="0" w:color="auto"/>
                            <w:right w:val="none" w:sz="0" w:space="0" w:color="auto"/>
                          </w:divBdr>
                        </w:div>
                        <w:div w:id="2036955326">
                          <w:marLeft w:val="0"/>
                          <w:marRight w:val="0"/>
                          <w:marTop w:val="0"/>
                          <w:marBottom w:val="0"/>
                          <w:divBdr>
                            <w:top w:val="none" w:sz="0" w:space="0" w:color="auto"/>
                            <w:left w:val="none" w:sz="0" w:space="0" w:color="auto"/>
                            <w:bottom w:val="none" w:sz="0" w:space="0" w:color="auto"/>
                            <w:right w:val="none" w:sz="0" w:space="0" w:color="auto"/>
                          </w:divBdr>
                        </w:div>
                        <w:div w:id="869803873">
                          <w:marLeft w:val="0"/>
                          <w:marRight w:val="0"/>
                          <w:marTop w:val="0"/>
                          <w:marBottom w:val="0"/>
                          <w:divBdr>
                            <w:top w:val="none" w:sz="0" w:space="0" w:color="auto"/>
                            <w:left w:val="none" w:sz="0" w:space="0" w:color="auto"/>
                            <w:bottom w:val="none" w:sz="0" w:space="0" w:color="auto"/>
                            <w:right w:val="none" w:sz="0" w:space="0" w:color="auto"/>
                          </w:divBdr>
                        </w:div>
                        <w:div w:id="918514743">
                          <w:marLeft w:val="0"/>
                          <w:marRight w:val="0"/>
                          <w:marTop w:val="0"/>
                          <w:marBottom w:val="0"/>
                          <w:divBdr>
                            <w:top w:val="none" w:sz="0" w:space="0" w:color="auto"/>
                            <w:left w:val="none" w:sz="0" w:space="0" w:color="auto"/>
                            <w:bottom w:val="none" w:sz="0" w:space="0" w:color="auto"/>
                            <w:right w:val="none" w:sz="0" w:space="0" w:color="auto"/>
                          </w:divBdr>
                        </w:div>
                        <w:div w:id="852576555">
                          <w:marLeft w:val="0"/>
                          <w:marRight w:val="0"/>
                          <w:marTop w:val="0"/>
                          <w:marBottom w:val="0"/>
                          <w:divBdr>
                            <w:top w:val="none" w:sz="0" w:space="0" w:color="auto"/>
                            <w:left w:val="none" w:sz="0" w:space="0" w:color="auto"/>
                            <w:bottom w:val="none" w:sz="0" w:space="0" w:color="auto"/>
                            <w:right w:val="none" w:sz="0" w:space="0" w:color="auto"/>
                          </w:divBdr>
                        </w:div>
                        <w:div w:id="306400518">
                          <w:marLeft w:val="0"/>
                          <w:marRight w:val="0"/>
                          <w:marTop w:val="0"/>
                          <w:marBottom w:val="0"/>
                          <w:divBdr>
                            <w:top w:val="none" w:sz="0" w:space="0" w:color="auto"/>
                            <w:left w:val="none" w:sz="0" w:space="0" w:color="auto"/>
                            <w:bottom w:val="none" w:sz="0" w:space="0" w:color="auto"/>
                            <w:right w:val="none" w:sz="0" w:space="0" w:color="auto"/>
                          </w:divBdr>
                        </w:div>
                        <w:div w:id="1908615065">
                          <w:marLeft w:val="0"/>
                          <w:marRight w:val="0"/>
                          <w:marTop w:val="0"/>
                          <w:marBottom w:val="0"/>
                          <w:divBdr>
                            <w:top w:val="none" w:sz="0" w:space="0" w:color="auto"/>
                            <w:left w:val="none" w:sz="0" w:space="0" w:color="auto"/>
                            <w:bottom w:val="none" w:sz="0" w:space="0" w:color="auto"/>
                            <w:right w:val="none" w:sz="0" w:space="0" w:color="auto"/>
                          </w:divBdr>
                        </w:div>
                        <w:div w:id="1036466550">
                          <w:marLeft w:val="0"/>
                          <w:marRight w:val="0"/>
                          <w:marTop w:val="0"/>
                          <w:marBottom w:val="0"/>
                          <w:divBdr>
                            <w:top w:val="none" w:sz="0" w:space="0" w:color="auto"/>
                            <w:left w:val="none" w:sz="0" w:space="0" w:color="auto"/>
                            <w:bottom w:val="none" w:sz="0" w:space="0" w:color="auto"/>
                            <w:right w:val="none" w:sz="0" w:space="0" w:color="auto"/>
                          </w:divBdr>
                        </w:div>
                        <w:div w:id="61030147">
                          <w:marLeft w:val="0"/>
                          <w:marRight w:val="0"/>
                          <w:marTop w:val="0"/>
                          <w:marBottom w:val="0"/>
                          <w:divBdr>
                            <w:top w:val="none" w:sz="0" w:space="0" w:color="auto"/>
                            <w:left w:val="none" w:sz="0" w:space="0" w:color="auto"/>
                            <w:bottom w:val="none" w:sz="0" w:space="0" w:color="auto"/>
                            <w:right w:val="none" w:sz="0" w:space="0" w:color="auto"/>
                          </w:divBdr>
                        </w:div>
                        <w:div w:id="28844306">
                          <w:marLeft w:val="0"/>
                          <w:marRight w:val="0"/>
                          <w:marTop w:val="0"/>
                          <w:marBottom w:val="0"/>
                          <w:divBdr>
                            <w:top w:val="none" w:sz="0" w:space="0" w:color="auto"/>
                            <w:left w:val="none" w:sz="0" w:space="0" w:color="auto"/>
                            <w:bottom w:val="none" w:sz="0" w:space="0" w:color="auto"/>
                            <w:right w:val="none" w:sz="0" w:space="0" w:color="auto"/>
                          </w:divBdr>
                        </w:div>
                        <w:div w:id="923876047">
                          <w:marLeft w:val="0"/>
                          <w:marRight w:val="0"/>
                          <w:marTop w:val="0"/>
                          <w:marBottom w:val="0"/>
                          <w:divBdr>
                            <w:top w:val="none" w:sz="0" w:space="0" w:color="auto"/>
                            <w:left w:val="none" w:sz="0" w:space="0" w:color="auto"/>
                            <w:bottom w:val="none" w:sz="0" w:space="0" w:color="auto"/>
                            <w:right w:val="none" w:sz="0" w:space="0" w:color="auto"/>
                          </w:divBdr>
                        </w:div>
                        <w:div w:id="760225047">
                          <w:marLeft w:val="0"/>
                          <w:marRight w:val="0"/>
                          <w:marTop w:val="0"/>
                          <w:marBottom w:val="0"/>
                          <w:divBdr>
                            <w:top w:val="none" w:sz="0" w:space="0" w:color="auto"/>
                            <w:left w:val="none" w:sz="0" w:space="0" w:color="auto"/>
                            <w:bottom w:val="none" w:sz="0" w:space="0" w:color="auto"/>
                            <w:right w:val="none" w:sz="0" w:space="0" w:color="auto"/>
                          </w:divBdr>
                        </w:div>
                        <w:div w:id="322777038">
                          <w:marLeft w:val="0"/>
                          <w:marRight w:val="0"/>
                          <w:marTop w:val="0"/>
                          <w:marBottom w:val="0"/>
                          <w:divBdr>
                            <w:top w:val="none" w:sz="0" w:space="0" w:color="auto"/>
                            <w:left w:val="none" w:sz="0" w:space="0" w:color="auto"/>
                            <w:bottom w:val="none" w:sz="0" w:space="0" w:color="auto"/>
                            <w:right w:val="none" w:sz="0" w:space="0" w:color="auto"/>
                          </w:divBdr>
                        </w:div>
                        <w:div w:id="433981256">
                          <w:marLeft w:val="0"/>
                          <w:marRight w:val="0"/>
                          <w:marTop w:val="0"/>
                          <w:marBottom w:val="0"/>
                          <w:divBdr>
                            <w:top w:val="none" w:sz="0" w:space="0" w:color="auto"/>
                            <w:left w:val="none" w:sz="0" w:space="0" w:color="auto"/>
                            <w:bottom w:val="none" w:sz="0" w:space="0" w:color="auto"/>
                            <w:right w:val="none" w:sz="0" w:space="0" w:color="auto"/>
                          </w:divBdr>
                        </w:div>
                        <w:div w:id="1508864752">
                          <w:marLeft w:val="0"/>
                          <w:marRight w:val="0"/>
                          <w:marTop w:val="0"/>
                          <w:marBottom w:val="0"/>
                          <w:divBdr>
                            <w:top w:val="none" w:sz="0" w:space="0" w:color="auto"/>
                            <w:left w:val="none" w:sz="0" w:space="0" w:color="auto"/>
                            <w:bottom w:val="none" w:sz="0" w:space="0" w:color="auto"/>
                            <w:right w:val="none" w:sz="0" w:space="0" w:color="auto"/>
                          </w:divBdr>
                        </w:div>
                        <w:div w:id="490831681">
                          <w:marLeft w:val="0"/>
                          <w:marRight w:val="0"/>
                          <w:marTop w:val="0"/>
                          <w:marBottom w:val="0"/>
                          <w:divBdr>
                            <w:top w:val="none" w:sz="0" w:space="0" w:color="auto"/>
                            <w:left w:val="none" w:sz="0" w:space="0" w:color="auto"/>
                            <w:bottom w:val="none" w:sz="0" w:space="0" w:color="auto"/>
                            <w:right w:val="none" w:sz="0" w:space="0" w:color="auto"/>
                          </w:divBdr>
                        </w:div>
                        <w:div w:id="438717284">
                          <w:marLeft w:val="0"/>
                          <w:marRight w:val="0"/>
                          <w:marTop w:val="0"/>
                          <w:marBottom w:val="0"/>
                          <w:divBdr>
                            <w:top w:val="none" w:sz="0" w:space="0" w:color="auto"/>
                            <w:left w:val="none" w:sz="0" w:space="0" w:color="auto"/>
                            <w:bottom w:val="none" w:sz="0" w:space="0" w:color="auto"/>
                            <w:right w:val="none" w:sz="0" w:space="0" w:color="auto"/>
                          </w:divBdr>
                        </w:div>
                        <w:div w:id="1775437259">
                          <w:marLeft w:val="0"/>
                          <w:marRight w:val="0"/>
                          <w:marTop w:val="0"/>
                          <w:marBottom w:val="0"/>
                          <w:divBdr>
                            <w:top w:val="none" w:sz="0" w:space="0" w:color="auto"/>
                            <w:left w:val="none" w:sz="0" w:space="0" w:color="auto"/>
                            <w:bottom w:val="none" w:sz="0" w:space="0" w:color="auto"/>
                            <w:right w:val="none" w:sz="0" w:space="0" w:color="auto"/>
                          </w:divBdr>
                        </w:div>
                        <w:div w:id="1134759585">
                          <w:marLeft w:val="0"/>
                          <w:marRight w:val="0"/>
                          <w:marTop w:val="0"/>
                          <w:marBottom w:val="0"/>
                          <w:divBdr>
                            <w:top w:val="none" w:sz="0" w:space="0" w:color="auto"/>
                            <w:left w:val="none" w:sz="0" w:space="0" w:color="auto"/>
                            <w:bottom w:val="none" w:sz="0" w:space="0" w:color="auto"/>
                            <w:right w:val="none" w:sz="0" w:space="0" w:color="auto"/>
                          </w:divBdr>
                        </w:div>
                        <w:div w:id="1187017092">
                          <w:marLeft w:val="0"/>
                          <w:marRight w:val="0"/>
                          <w:marTop w:val="0"/>
                          <w:marBottom w:val="0"/>
                          <w:divBdr>
                            <w:top w:val="none" w:sz="0" w:space="0" w:color="auto"/>
                            <w:left w:val="none" w:sz="0" w:space="0" w:color="auto"/>
                            <w:bottom w:val="none" w:sz="0" w:space="0" w:color="auto"/>
                            <w:right w:val="none" w:sz="0" w:space="0" w:color="auto"/>
                          </w:divBdr>
                        </w:div>
                        <w:div w:id="2120444084">
                          <w:marLeft w:val="0"/>
                          <w:marRight w:val="0"/>
                          <w:marTop w:val="0"/>
                          <w:marBottom w:val="0"/>
                          <w:divBdr>
                            <w:top w:val="none" w:sz="0" w:space="0" w:color="auto"/>
                            <w:left w:val="none" w:sz="0" w:space="0" w:color="auto"/>
                            <w:bottom w:val="none" w:sz="0" w:space="0" w:color="auto"/>
                            <w:right w:val="none" w:sz="0" w:space="0" w:color="auto"/>
                          </w:divBdr>
                        </w:div>
                        <w:div w:id="1639384662">
                          <w:marLeft w:val="0"/>
                          <w:marRight w:val="0"/>
                          <w:marTop w:val="0"/>
                          <w:marBottom w:val="0"/>
                          <w:divBdr>
                            <w:top w:val="none" w:sz="0" w:space="0" w:color="auto"/>
                            <w:left w:val="none" w:sz="0" w:space="0" w:color="auto"/>
                            <w:bottom w:val="none" w:sz="0" w:space="0" w:color="auto"/>
                            <w:right w:val="none" w:sz="0" w:space="0" w:color="auto"/>
                          </w:divBdr>
                        </w:div>
                        <w:div w:id="137303946">
                          <w:marLeft w:val="0"/>
                          <w:marRight w:val="0"/>
                          <w:marTop w:val="0"/>
                          <w:marBottom w:val="0"/>
                          <w:divBdr>
                            <w:top w:val="none" w:sz="0" w:space="0" w:color="auto"/>
                            <w:left w:val="none" w:sz="0" w:space="0" w:color="auto"/>
                            <w:bottom w:val="none" w:sz="0" w:space="0" w:color="auto"/>
                            <w:right w:val="none" w:sz="0" w:space="0" w:color="auto"/>
                          </w:divBdr>
                        </w:div>
                        <w:div w:id="311061367">
                          <w:marLeft w:val="0"/>
                          <w:marRight w:val="0"/>
                          <w:marTop w:val="0"/>
                          <w:marBottom w:val="0"/>
                          <w:divBdr>
                            <w:top w:val="none" w:sz="0" w:space="0" w:color="auto"/>
                            <w:left w:val="none" w:sz="0" w:space="0" w:color="auto"/>
                            <w:bottom w:val="none" w:sz="0" w:space="0" w:color="auto"/>
                            <w:right w:val="none" w:sz="0" w:space="0" w:color="auto"/>
                          </w:divBdr>
                        </w:div>
                        <w:div w:id="1227953065">
                          <w:marLeft w:val="0"/>
                          <w:marRight w:val="0"/>
                          <w:marTop w:val="0"/>
                          <w:marBottom w:val="0"/>
                          <w:divBdr>
                            <w:top w:val="none" w:sz="0" w:space="0" w:color="auto"/>
                            <w:left w:val="none" w:sz="0" w:space="0" w:color="auto"/>
                            <w:bottom w:val="none" w:sz="0" w:space="0" w:color="auto"/>
                            <w:right w:val="none" w:sz="0" w:space="0" w:color="auto"/>
                          </w:divBdr>
                        </w:div>
                        <w:div w:id="1394045463">
                          <w:marLeft w:val="0"/>
                          <w:marRight w:val="0"/>
                          <w:marTop w:val="0"/>
                          <w:marBottom w:val="0"/>
                          <w:divBdr>
                            <w:top w:val="none" w:sz="0" w:space="0" w:color="auto"/>
                            <w:left w:val="none" w:sz="0" w:space="0" w:color="auto"/>
                            <w:bottom w:val="none" w:sz="0" w:space="0" w:color="auto"/>
                            <w:right w:val="none" w:sz="0" w:space="0" w:color="auto"/>
                          </w:divBdr>
                        </w:div>
                        <w:div w:id="169759273">
                          <w:marLeft w:val="0"/>
                          <w:marRight w:val="0"/>
                          <w:marTop w:val="0"/>
                          <w:marBottom w:val="0"/>
                          <w:divBdr>
                            <w:top w:val="none" w:sz="0" w:space="0" w:color="auto"/>
                            <w:left w:val="none" w:sz="0" w:space="0" w:color="auto"/>
                            <w:bottom w:val="none" w:sz="0" w:space="0" w:color="auto"/>
                            <w:right w:val="none" w:sz="0" w:space="0" w:color="auto"/>
                          </w:divBdr>
                        </w:div>
                        <w:div w:id="2135098664">
                          <w:marLeft w:val="0"/>
                          <w:marRight w:val="0"/>
                          <w:marTop w:val="0"/>
                          <w:marBottom w:val="0"/>
                          <w:divBdr>
                            <w:top w:val="none" w:sz="0" w:space="0" w:color="auto"/>
                            <w:left w:val="none" w:sz="0" w:space="0" w:color="auto"/>
                            <w:bottom w:val="none" w:sz="0" w:space="0" w:color="auto"/>
                            <w:right w:val="none" w:sz="0" w:space="0" w:color="auto"/>
                          </w:divBdr>
                        </w:div>
                        <w:div w:id="1531451739">
                          <w:marLeft w:val="0"/>
                          <w:marRight w:val="0"/>
                          <w:marTop w:val="0"/>
                          <w:marBottom w:val="0"/>
                          <w:divBdr>
                            <w:top w:val="none" w:sz="0" w:space="0" w:color="auto"/>
                            <w:left w:val="none" w:sz="0" w:space="0" w:color="auto"/>
                            <w:bottom w:val="none" w:sz="0" w:space="0" w:color="auto"/>
                            <w:right w:val="none" w:sz="0" w:space="0" w:color="auto"/>
                          </w:divBdr>
                        </w:div>
                        <w:div w:id="1017999842">
                          <w:marLeft w:val="0"/>
                          <w:marRight w:val="0"/>
                          <w:marTop w:val="0"/>
                          <w:marBottom w:val="0"/>
                          <w:divBdr>
                            <w:top w:val="none" w:sz="0" w:space="0" w:color="auto"/>
                            <w:left w:val="none" w:sz="0" w:space="0" w:color="auto"/>
                            <w:bottom w:val="none" w:sz="0" w:space="0" w:color="auto"/>
                            <w:right w:val="none" w:sz="0" w:space="0" w:color="auto"/>
                          </w:divBdr>
                        </w:div>
                        <w:div w:id="202910667">
                          <w:marLeft w:val="0"/>
                          <w:marRight w:val="0"/>
                          <w:marTop w:val="0"/>
                          <w:marBottom w:val="0"/>
                          <w:divBdr>
                            <w:top w:val="none" w:sz="0" w:space="0" w:color="auto"/>
                            <w:left w:val="none" w:sz="0" w:space="0" w:color="auto"/>
                            <w:bottom w:val="none" w:sz="0" w:space="0" w:color="auto"/>
                            <w:right w:val="none" w:sz="0" w:space="0" w:color="auto"/>
                          </w:divBdr>
                        </w:div>
                        <w:div w:id="224528950">
                          <w:marLeft w:val="0"/>
                          <w:marRight w:val="0"/>
                          <w:marTop w:val="0"/>
                          <w:marBottom w:val="0"/>
                          <w:divBdr>
                            <w:top w:val="none" w:sz="0" w:space="0" w:color="auto"/>
                            <w:left w:val="none" w:sz="0" w:space="0" w:color="auto"/>
                            <w:bottom w:val="none" w:sz="0" w:space="0" w:color="auto"/>
                            <w:right w:val="none" w:sz="0" w:space="0" w:color="auto"/>
                          </w:divBdr>
                        </w:div>
                        <w:div w:id="882207383">
                          <w:marLeft w:val="0"/>
                          <w:marRight w:val="0"/>
                          <w:marTop w:val="0"/>
                          <w:marBottom w:val="0"/>
                          <w:divBdr>
                            <w:top w:val="none" w:sz="0" w:space="0" w:color="auto"/>
                            <w:left w:val="none" w:sz="0" w:space="0" w:color="auto"/>
                            <w:bottom w:val="none" w:sz="0" w:space="0" w:color="auto"/>
                            <w:right w:val="none" w:sz="0" w:space="0" w:color="auto"/>
                          </w:divBdr>
                        </w:div>
                        <w:div w:id="1045103347">
                          <w:marLeft w:val="0"/>
                          <w:marRight w:val="0"/>
                          <w:marTop w:val="0"/>
                          <w:marBottom w:val="0"/>
                          <w:divBdr>
                            <w:top w:val="none" w:sz="0" w:space="0" w:color="auto"/>
                            <w:left w:val="none" w:sz="0" w:space="0" w:color="auto"/>
                            <w:bottom w:val="none" w:sz="0" w:space="0" w:color="auto"/>
                            <w:right w:val="none" w:sz="0" w:space="0" w:color="auto"/>
                          </w:divBdr>
                        </w:div>
                        <w:div w:id="1040126965">
                          <w:marLeft w:val="0"/>
                          <w:marRight w:val="0"/>
                          <w:marTop w:val="0"/>
                          <w:marBottom w:val="0"/>
                          <w:divBdr>
                            <w:top w:val="none" w:sz="0" w:space="0" w:color="auto"/>
                            <w:left w:val="none" w:sz="0" w:space="0" w:color="auto"/>
                            <w:bottom w:val="none" w:sz="0" w:space="0" w:color="auto"/>
                            <w:right w:val="none" w:sz="0" w:space="0" w:color="auto"/>
                          </w:divBdr>
                        </w:div>
                        <w:div w:id="741871905">
                          <w:marLeft w:val="0"/>
                          <w:marRight w:val="0"/>
                          <w:marTop w:val="0"/>
                          <w:marBottom w:val="0"/>
                          <w:divBdr>
                            <w:top w:val="none" w:sz="0" w:space="0" w:color="auto"/>
                            <w:left w:val="none" w:sz="0" w:space="0" w:color="auto"/>
                            <w:bottom w:val="none" w:sz="0" w:space="0" w:color="auto"/>
                            <w:right w:val="none" w:sz="0" w:space="0" w:color="auto"/>
                          </w:divBdr>
                        </w:div>
                        <w:div w:id="494690995">
                          <w:marLeft w:val="0"/>
                          <w:marRight w:val="0"/>
                          <w:marTop w:val="0"/>
                          <w:marBottom w:val="0"/>
                          <w:divBdr>
                            <w:top w:val="none" w:sz="0" w:space="0" w:color="auto"/>
                            <w:left w:val="none" w:sz="0" w:space="0" w:color="auto"/>
                            <w:bottom w:val="none" w:sz="0" w:space="0" w:color="auto"/>
                            <w:right w:val="none" w:sz="0" w:space="0" w:color="auto"/>
                          </w:divBdr>
                        </w:div>
                        <w:div w:id="468203458">
                          <w:marLeft w:val="0"/>
                          <w:marRight w:val="0"/>
                          <w:marTop w:val="0"/>
                          <w:marBottom w:val="0"/>
                          <w:divBdr>
                            <w:top w:val="none" w:sz="0" w:space="0" w:color="auto"/>
                            <w:left w:val="none" w:sz="0" w:space="0" w:color="auto"/>
                            <w:bottom w:val="none" w:sz="0" w:space="0" w:color="auto"/>
                            <w:right w:val="none" w:sz="0" w:space="0" w:color="auto"/>
                          </w:divBdr>
                        </w:div>
                        <w:div w:id="381712914">
                          <w:marLeft w:val="0"/>
                          <w:marRight w:val="0"/>
                          <w:marTop w:val="0"/>
                          <w:marBottom w:val="0"/>
                          <w:divBdr>
                            <w:top w:val="none" w:sz="0" w:space="0" w:color="auto"/>
                            <w:left w:val="none" w:sz="0" w:space="0" w:color="auto"/>
                            <w:bottom w:val="none" w:sz="0" w:space="0" w:color="auto"/>
                            <w:right w:val="none" w:sz="0" w:space="0" w:color="auto"/>
                          </w:divBdr>
                        </w:div>
                        <w:div w:id="942229075">
                          <w:marLeft w:val="0"/>
                          <w:marRight w:val="0"/>
                          <w:marTop w:val="0"/>
                          <w:marBottom w:val="0"/>
                          <w:divBdr>
                            <w:top w:val="none" w:sz="0" w:space="0" w:color="auto"/>
                            <w:left w:val="none" w:sz="0" w:space="0" w:color="auto"/>
                            <w:bottom w:val="none" w:sz="0" w:space="0" w:color="auto"/>
                            <w:right w:val="none" w:sz="0" w:space="0" w:color="auto"/>
                          </w:divBdr>
                        </w:div>
                        <w:div w:id="2043703073">
                          <w:marLeft w:val="0"/>
                          <w:marRight w:val="0"/>
                          <w:marTop w:val="0"/>
                          <w:marBottom w:val="0"/>
                          <w:divBdr>
                            <w:top w:val="none" w:sz="0" w:space="0" w:color="auto"/>
                            <w:left w:val="none" w:sz="0" w:space="0" w:color="auto"/>
                            <w:bottom w:val="none" w:sz="0" w:space="0" w:color="auto"/>
                            <w:right w:val="none" w:sz="0" w:space="0" w:color="auto"/>
                          </w:divBdr>
                        </w:div>
                        <w:div w:id="1717313199">
                          <w:marLeft w:val="0"/>
                          <w:marRight w:val="0"/>
                          <w:marTop w:val="0"/>
                          <w:marBottom w:val="0"/>
                          <w:divBdr>
                            <w:top w:val="none" w:sz="0" w:space="0" w:color="auto"/>
                            <w:left w:val="none" w:sz="0" w:space="0" w:color="auto"/>
                            <w:bottom w:val="none" w:sz="0" w:space="0" w:color="auto"/>
                            <w:right w:val="none" w:sz="0" w:space="0" w:color="auto"/>
                          </w:divBdr>
                        </w:div>
                        <w:div w:id="799299180">
                          <w:marLeft w:val="0"/>
                          <w:marRight w:val="0"/>
                          <w:marTop w:val="0"/>
                          <w:marBottom w:val="0"/>
                          <w:divBdr>
                            <w:top w:val="none" w:sz="0" w:space="0" w:color="auto"/>
                            <w:left w:val="none" w:sz="0" w:space="0" w:color="auto"/>
                            <w:bottom w:val="none" w:sz="0" w:space="0" w:color="auto"/>
                            <w:right w:val="none" w:sz="0" w:space="0" w:color="auto"/>
                          </w:divBdr>
                        </w:div>
                        <w:div w:id="171923014">
                          <w:marLeft w:val="0"/>
                          <w:marRight w:val="0"/>
                          <w:marTop w:val="0"/>
                          <w:marBottom w:val="0"/>
                          <w:divBdr>
                            <w:top w:val="none" w:sz="0" w:space="0" w:color="auto"/>
                            <w:left w:val="none" w:sz="0" w:space="0" w:color="auto"/>
                            <w:bottom w:val="none" w:sz="0" w:space="0" w:color="auto"/>
                            <w:right w:val="none" w:sz="0" w:space="0" w:color="auto"/>
                          </w:divBdr>
                        </w:div>
                        <w:div w:id="1433815265">
                          <w:marLeft w:val="0"/>
                          <w:marRight w:val="0"/>
                          <w:marTop w:val="0"/>
                          <w:marBottom w:val="0"/>
                          <w:divBdr>
                            <w:top w:val="none" w:sz="0" w:space="0" w:color="auto"/>
                            <w:left w:val="none" w:sz="0" w:space="0" w:color="auto"/>
                            <w:bottom w:val="none" w:sz="0" w:space="0" w:color="auto"/>
                            <w:right w:val="none" w:sz="0" w:space="0" w:color="auto"/>
                          </w:divBdr>
                        </w:div>
                        <w:div w:id="2140222155">
                          <w:marLeft w:val="0"/>
                          <w:marRight w:val="0"/>
                          <w:marTop w:val="0"/>
                          <w:marBottom w:val="0"/>
                          <w:divBdr>
                            <w:top w:val="none" w:sz="0" w:space="0" w:color="auto"/>
                            <w:left w:val="none" w:sz="0" w:space="0" w:color="auto"/>
                            <w:bottom w:val="none" w:sz="0" w:space="0" w:color="auto"/>
                            <w:right w:val="none" w:sz="0" w:space="0" w:color="auto"/>
                          </w:divBdr>
                        </w:div>
                        <w:div w:id="968701810">
                          <w:marLeft w:val="0"/>
                          <w:marRight w:val="0"/>
                          <w:marTop w:val="0"/>
                          <w:marBottom w:val="0"/>
                          <w:divBdr>
                            <w:top w:val="none" w:sz="0" w:space="0" w:color="auto"/>
                            <w:left w:val="none" w:sz="0" w:space="0" w:color="auto"/>
                            <w:bottom w:val="none" w:sz="0" w:space="0" w:color="auto"/>
                            <w:right w:val="none" w:sz="0" w:space="0" w:color="auto"/>
                          </w:divBdr>
                        </w:div>
                        <w:div w:id="488986555">
                          <w:marLeft w:val="0"/>
                          <w:marRight w:val="0"/>
                          <w:marTop w:val="0"/>
                          <w:marBottom w:val="0"/>
                          <w:divBdr>
                            <w:top w:val="none" w:sz="0" w:space="0" w:color="auto"/>
                            <w:left w:val="none" w:sz="0" w:space="0" w:color="auto"/>
                            <w:bottom w:val="none" w:sz="0" w:space="0" w:color="auto"/>
                            <w:right w:val="none" w:sz="0" w:space="0" w:color="auto"/>
                          </w:divBdr>
                        </w:div>
                        <w:div w:id="878511608">
                          <w:marLeft w:val="0"/>
                          <w:marRight w:val="0"/>
                          <w:marTop w:val="0"/>
                          <w:marBottom w:val="0"/>
                          <w:divBdr>
                            <w:top w:val="none" w:sz="0" w:space="0" w:color="auto"/>
                            <w:left w:val="none" w:sz="0" w:space="0" w:color="auto"/>
                            <w:bottom w:val="none" w:sz="0" w:space="0" w:color="auto"/>
                            <w:right w:val="none" w:sz="0" w:space="0" w:color="auto"/>
                          </w:divBdr>
                        </w:div>
                        <w:div w:id="2029212984">
                          <w:marLeft w:val="0"/>
                          <w:marRight w:val="0"/>
                          <w:marTop w:val="0"/>
                          <w:marBottom w:val="0"/>
                          <w:divBdr>
                            <w:top w:val="none" w:sz="0" w:space="0" w:color="auto"/>
                            <w:left w:val="none" w:sz="0" w:space="0" w:color="auto"/>
                            <w:bottom w:val="none" w:sz="0" w:space="0" w:color="auto"/>
                            <w:right w:val="none" w:sz="0" w:space="0" w:color="auto"/>
                          </w:divBdr>
                        </w:div>
                        <w:div w:id="1737703980">
                          <w:marLeft w:val="0"/>
                          <w:marRight w:val="0"/>
                          <w:marTop w:val="0"/>
                          <w:marBottom w:val="0"/>
                          <w:divBdr>
                            <w:top w:val="none" w:sz="0" w:space="0" w:color="auto"/>
                            <w:left w:val="none" w:sz="0" w:space="0" w:color="auto"/>
                            <w:bottom w:val="none" w:sz="0" w:space="0" w:color="auto"/>
                            <w:right w:val="none" w:sz="0" w:space="0" w:color="auto"/>
                          </w:divBdr>
                        </w:div>
                        <w:div w:id="988247152">
                          <w:marLeft w:val="0"/>
                          <w:marRight w:val="0"/>
                          <w:marTop w:val="0"/>
                          <w:marBottom w:val="0"/>
                          <w:divBdr>
                            <w:top w:val="none" w:sz="0" w:space="0" w:color="auto"/>
                            <w:left w:val="none" w:sz="0" w:space="0" w:color="auto"/>
                            <w:bottom w:val="none" w:sz="0" w:space="0" w:color="auto"/>
                            <w:right w:val="none" w:sz="0" w:space="0" w:color="auto"/>
                          </w:divBdr>
                        </w:div>
                        <w:div w:id="589124709">
                          <w:marLeft w:val="0"/>
                          <w:marRight w:val="0"/>
                          <w:marTop w:val="0"/>
                          <w:marBottom w:val="0"/>
                          <w:divBdr>
                            <w:top w:val="none" w:sz="0" w:space="0" w:color="auto"/>
                            <w:left w:val="none" w:sz="0" w:space="0" w:color="auto"/>
                            <w:bottom w:val="none" w:sz="0" w:space="0" w:color="auto"/>
                            <w:right w:val="none" w:sz="0" w:space="0" w:color="auto"/>
                          </w:divBdr>
                        </w:div>
                        <w:div w:id="1075277406">
                          <w:marLeft w:val="0"/>
                          <w:marRight w:val="0"/>
                          <w:marTop w:val="0"/>
                          <w:marBottom w:val="0"/>
                          <w:divBdr>
                            <w:top w:val="none" w:sz="0" w:space="0" w:color="auto"/>
                            <w:left w:val="none" w:sz="0" w:space="0" w:color="auto"/>
                            <w:bottom w:val="none" w:sz="0" w:space="0" w:color="auto"/>
                            <w:right w:val="none" w:sz="0" w:space="0" w:color="auto"/>
                          </w:divBdr>
                        </w:div>
                        <w:div w:id="883449418">
                          <w:marLeft w:val="0"/>
                          <w:marRight w:val="0"/>
                          <w:marTop w:val="0"/>
                          <w:marBottom w:val="0"/>
                          <w:divBdr>
                            <w:top w:val="none" w:sz="0" w:space="0" w:color="auto"/>
                            <w:left w:val="none" w:sz="0" w:space="0" w:color="auto"/>
                            <w:bottom w:val="none" w:sz="0" w:space="0" w:color="auto"/>
                            <w:right w:val="none" w:sz="0" w:space="0" w:color="auto"/>
                          </w:divBdr>
                        </w:div>
                        <w:div w:id="1587956551">
                          <w:marLeft w:val="0"/>
                          <w:marRight w:val="0"/>
                          <w:marTop w:val="0"/>
                          <w:marBottom w:val="0"/>
                          <w:divBdr>
                            <w:top w:val="none" w:sz="0" w:space="0" w:color="auto"/>
                            <w:left w:val="none" w:sz="0" w:space="0" w:color="auto"/>
                            <w:bottom w:val="none" w:sz="0" w:space="0" w:color="auto"/>
                            <w:right w:val="none" w:sz="0" w:space="0" w:color="auto"/>
                          </w:divBdr>
                        </w:div>
                        <w:div w:id="199243993">
                          <w:marLeft w:val="0"/>
                          <w:marRight w:val="0"/>
                          <w:marTop w:val="0"/>
                          <w:marBottom w:val="0"/>
                          <w:divBdr>
                            <w:top w:val="none" w:sz="0" w:space="0" w:color="auto"/>
                            <w:left w:val="none" w:sz="0" w:space="0" w:color="auto"/>
                            <w:bottom w:val="none" w:sz="0" w:space="0" w:color="auto"/>
                            <w:right w:val="none" w:sz="0" w:space="0" w:color="auto"/>
                          </w:divBdr>
                        </w:div>
                        <w:div w:id="1759520018">
                          <w:marLeft w:val="0"/>
                          <w:marRight w:val="0"/>
                          <w:marTop w:val="0"/>
                          <w:marBottom w:val="0"/>
                          <w:divBdr>
                            <w:top w:val="none" w:sz="0" w:space="0" w:color="auto"/>
                            <w:left w:val="none" w:sz="0" w:space="0" w:color="auto"/>
                            <w:bottom w:val="none" w:sz="0" w:space="0" w:color="auto"/>
                            <w:right w:val="none" w:sz="0" w:space="0" w:color="auto"/>
                          </w:divBdr>
                        </w:div>
                        <w:div w:id="936333047">
                          <w:marLeft w:val="0"/>
                          <w:marRight w:val="0"/>
                          <w:marTop w:val="0"/>
                          <w:marBottom w:val="0"/>
                          <w:divBdr>
                            <w:top w:val="none" w:sz="0" w:space="0" w:color="auto"/>
                            <w:left w:val="none" w:sz="0" w:space="0" w:color="auto"/>
                            <w:bottom w:val="none" w:sz="0" w:space="0" w:color="auto"/>
                            <w:right w:val="none" w:sz="0" w:space="0" w:color="auto"/>
                          </w:divBdr>
                        </w:div>
                        <w:div w:id="126509143">
                          <w:marLeft w:val="0"/>
                          <w:marRight w:val="0"/>
                          <w:marTop w:val="0"/>
                          <w:marBottom w:val="0"/>
                          <w:divBdr>
                            <w:top w:val="none" w:sz="0" w:space="0" w:color="auto"/>
                            <w:left w:val="none" w:sz="0" w:space="0" w:color="auto"/>
                            <w:bottom w:val="none" w:sz="0" w:space="0" w:color="auto"/>
                            <w:right w:val="none" w:sz="0" w:space="0" w:color="auto"/>
                          </w:divBdr>
                        </w:div>
                        <w:div w:id="375080559">
                          <w:marLeft w:val="0"/>
                          <w:marRight w:val="0"/>
                          <w:marTop w:val="0"/>
                          <w:marBottom w:val="0"/>
                          <w:divBdr>
                            <w:top w:val="none" w:sz="0" w:space="0" w:color="auto"/>
                            <w:left w:val="none" w:sz="0" w:space="0" w:color="auto"/>
                            <w:bottom w:val="none" w:sz="0" w:space="0" w:color="auto"/>
                            <w:right w:val="none" w:sz="0" w:space="0" w:color="auto"/>
                          </w:divBdr>
                        </w:div>
                        <w:div w:id="752513495">
                          <w:marLeft w:val="0"/>
                          <w:marRight w:val="0"/>
                          <w:marTop w:val="0"/>
                          <w:marBottom w:val="0"/>
                          <w:divBdr>
                            <w:top w:val="none" w:sz="0" w:space="0" w:color="auto"/>
                            <w:left w:val="none" w:sz="0" w:space="0" w:color="auto"/>
                            <w:bottom w:val="none" w:sz="0" w:space="0" w:color="auto"/>
                            <w:right w:val="none" w:sz="0" w:space="0" w:color="auto"/>
                          </w:divBdr>
                        </w:div>
                        <w:div w:id="1722822902">
                          <w:marLeft w:val="0"/>
                          <w:marRight w:val="0"/>
                          <w:marTop w:val="0"/>
                          <w:marBottom w:val="0"/>
                          <w:divBdr>
                            <w:top w:val="none" w:sz="0" w:space="0" w:color="auto"/>
                            <w:left w:val="none" w:sz="0" w:space="0" w:color="auto"/>
                            <w:bottom w:val="none" w:sz="0" w:space="0" w:color="auto"/>
                            <w:right w:val="none" w:sz="0" w:space="0" w:color="auto"/>
                          </w:divBdr>
                        </w:div>
                        <w:div w:id="1639408482">
                          <w:marLeft w:val="0"/>
                          <w:marRight w:val="0"/>
                          <w:marTop w:val="0"/>
                          <w:marBottom w:val="0"/>
                          <w:divBdr>
                            <w:top w:val="none" w:sz="0" w:space="0" w:color="auto"/>
                            <w:left w:val="none" w:sz="0" w:space="0" w:color="auto"/>
                            <w:bottom w:val="none" w:sz="0" w:space="0" w:color="auto"/>
                            <w:right w:val="none" w:sz="0" w:space="0" w:color="auto"/>
                          </w:divBdr>
                        </w:div>
                        <w:div w:id="1524709197">
                          <w:marLeft w:val="0"/>
                          <w:marRight w:val="0"/>
                          <w:marTop w:val="0"/>
                          <w:marBottom w:val="0"/>
                          <w:divBdr>
                            <w:top w:val="none" w:sz="0" w:space="0" w:color="auto"/>
                            <w:left w:val="none" w:sz="0" w:space="0" w:color="auto"/>
                            <w:bottom w:val="none" w:sz="0" w:space="0" w:color="auto"/>
                            <w:right w:val="none" w:sz="0" w:space="0" w:color="auto"/>
                          </w:divBdr>
                        </w:div>
                        <w:div w:id="690108748">
                          <w:marLeft w:val="0"/>
                          <w:marRight w:val="0"/>
                          <w:marTop w:val="0"/>
                          <w:marBottom w:val="0"/>
                          <w:divBdr>
                            <w:top w:val="none" w:sz="0" w:space="0" w:color="auto"/>
                            <w:left w:val="none" w:sz="0" w:space="0" w:color="auto"/>
                            <w:bottom w:val="none" w:sz="0" w:space="0" w:color="auto"/>
                            <w:right w:val="none" w:sz="0" w:space="0" w:color="auto"/>
                          </w:divBdr>
                        </w:div>
                        <w:div w:id="1019084952">
                          <w:marLeft w:val="0"/>
                          <w:marRight w:val="0"/>
                          <w:marTop w:val="0"/>
                          <w:marBottom w:val="0"/>
                          <w:divBdr>
                            <w:top w:val="none" w:sz="0" w:space="0" w:color="auto"/>
                            <w:left w:val="none" w:sz="0" w:space="0" w:color="auto"/>
                            <w:bottom w:val="none" w:sz="0" w:space="0" w:color="auto"/>
                            <w:right w:val="none" w:sz="0" w:space="0" w:color="auto"/>
                          </w:divBdr>
                        </w:div>
                        <w:div w:id="1060253007">
                          <w:marLeft w:val="0"/>
                          <w:marRight w:val="0"/>
                          <w:marTop w:val="0"/>
                          <w:marBottom w:val="0"/>
                          <w:divBdr>
                            <w:top w:val="none" w:sz="0" w:space="0" w:color="auto"/>
                            <w:left w:val="none" w:sz="0" w:space="0" w:color="auto"/>
                            <w:bottom w:val="none" w:sz="0" w:space="0" w:color="auto"/>
                            <w:right w:val="none" w:sz="0" w:space="0" w:color="auto"/>
                          </w:divBdr>
                        </w:div>
                        <w:div w:id="1087455718">
                          <w:marLeft w:val="0"/>
                          <w:marRight w:val="0"/>
                          <w:marTop w:val="0"/>
                          <w:marBottom w:val="0"/>
                          <w:divBdr>
                            <w:top w:val="none" w:sz="0" w:space="0" w:color="auto"/>
                            <w:left w:val="none" w:sz="0" w:space="0" w:color="auto"/>
                            <w:bottom w:val="none" w:sz="0" w:space="0" w:color="auto"/>
                            <w:right w:val="none" w:sz="0" w:space="0" w:color="auto"/>
                          </w:divBdr>
                        </w:div>
                        <w:div w:id="880823717">
                          <w:marLeft w:val="0"/>
                          <w:marRight w:val="0"/>
                          <w:marTop w:val="0"/>
                          <w:marBottom w:val="0"/>
                          <w:divBdr>
                            <w:top w:val="none" w:sz="0" w:space="0" w:color="auto"/>
                            <w:left w:val="none" w:sz="0" w:space="0" w:color="auto"/>
                            <w:bottom w:val="none" w:sz="0" w:space="0" w:color="auto"/>
                            <w:right w:val="none" w:sz="0" w:space="0" w:color="auto"/>
                          </w:divBdr>
                        </w:div>
                        <w:div w:id="1628126091">
                          <w:marLeft w:val="0"/>
                          <w:marRight w:val="0"/>
                          <w:marTop w:val="0"/>
                          <w:marBottom w:val="0"/>
                          <w:divBdr>
                            <w:top w:val="none" w:sz="0" w:space="0" w:color="auto"/>
                            <w:left w:val="none" w:sz="0" w:space="0" w:color="auto"/>
                            <w:bottom w:val="none" w:sz="0" w:space="0" w:color="auto"/>
                            <w:right w:val="none" w:sz="0" w:space="0" w:color="auto"/>
                          </w:divBdr>
                        </w:div>
                        <w:div w:id="1532760490">
                          <w:marLeft w:val="0"/>
                          <w:marRight w:val="0"/>
                          <w:marTop w:val="0"/>
                          <w:marBottom w:val="0"/>
                          <w:divBdr>
                            <w:top w:val="none" w:sz="0" w:space="0" w:color="auto"/>
                            <w:left w:val="none" w:sz="0" w:space="0" w:color="auto"/>
                            <w:bottom w:val="none" w:sz="0" w:space="0" w:color="auto"/>
                            <w:right w:val="none" w:sz="0" w:space="0" w:color="auto"/>
                          </w:divBdr>
                        </w:div>
                        <w:div w:id="567810886">
                          <w:marLeft w:val="0"/>
                          <w:marRight w:val="0"/>
                          <w:marTop w:val="0"/>
                          <w:marBottom w:val="0"/>
                          <w:divBdr>
                            <w:top w:val="none" w:sz="0" w:space="0" w:color="auto"/>
                            <w:left w:val="none" w:sz="0" w:space="0" w:color="auto"/>
                            <w:bottom w:val="none" w:sz="0" w:space="0" w:color="auto"/>
                            <w:right w:val="none" w:sz="0" w:space="0" w:color="auto"/>
                          </w:divBdr>
                        </w:div>
                        <w:div w:id="1754667246">
                          <w:marLeft w:val="0"/>
                          <w:marRight w:val="0"/>
                          <w:marTop w:val="0"/>
                          <w:marBottom w:val="0"/>
                          <w:divBdr>
                            <w:top w:val="none" w:sz="0" w:space="0" w:color="auto"/>
                            <w:left w:val="none" w:sz="0" w:space="0" w:color="auto"/>
                            <w:bottom w:val="none" w:sz="0" w:space="0" w:color="auto"/>
                            <w:right w:val="none" w:sz="0" w:space="0" w:color="auto"/>
                          </w:divBdr>
                        </w:div>
                        <w:div w:id="1773823354">
                          <w:marLeft w:val="0"/>
                          <w:marRight w:val="0"/>
                          <w:marTop w:val="0"/>
                          <w:marBottom w:val="0"/>
                          <w:divBdr>
                            <w:top w:val="none" w:sz="0" w:space="0" w:color="auto"/>
                            <w:left w:val="none" w:sz="0" w:space="0" w:color="auto"/>
                            <w:bottom w:val="none" w:sz="0" w:space="0" w:color="auto"/>
                            <w:right w:val="none" w:sz="0" w:space="0" w:color="auto"/>
                          </w:divBdr>
                        </w:div>
                        <w:div w:id="590352589">
                          <w:marLeft w:val="0"/>
                          <w:marRight w:val="0"/>
                          <w:marTop w:val="0"/>
                          <w:marBottom w:val="0"/>
                          <w:divBdr>
                            <w:top w:val="none" w:sz="0" w:space="0" w:color="auto"/>
                            <w:left w:val="none" w:sz="0" w:space="0" w:color="auto"/>
                            <w:bottom w:val="none" w:sz="0" w:space="0" w:color="auto"/>
                            <w:right w:val="none" w:sz="0" w:space="0" w:color="auto"/>
                          </w:divBdr>
                        </w:div>
                        <w:div w:id="476072755">
                          <w:marLeft w:val="0"/>
                          <w:marRight w:val="0"/>
                          <w:marTop w:val="0"/>
                          <w:marBottom w:val="0"/>
                          <w:divBdr>
                            <w:top w:val="none" w:sz="0" w:space="0" w:color="auto"/>
                            <w:left w:val="none" w:sz="0" w:space="0" w:color="auto"/>
                            <w:bottom w:val="none" w:sz="0" w:space="0" w:color="auto"/>
                            <w:right w:val="none" w:sz="0" w:space="0" w:color="auto"/>
                          </w:divBdr>
                        </w:div>
                        <w:div w:id="2083214547">
                          <w:marLeft w:val="0"/>
                          <w:marRight w:val="0"/>
                          <w:marTop w:val="0"/>
                          <w:marBottom w:val="0"/>
                          <w:divBdr>
                            <w:top w:val="none" w:sz="0" w:space="0" w:color="auto"/>
                            <w:left w:val="none" w:sz="0" w:space="0" w:color="auto"/>
                            <w:bottom w:val="none" w:sz="0" w:space="0" w:color="auto"/>
                            <w:right w:val="none" w:sz="0" w:space="0" w:color="auto"/>
                          </w:divBdr>
                        </w:div>
                        <w:div w:id="935866712">
                          <w:marLeft w:val="0"/>
                          <w:marRight w:val="0"/>
                          <w:marTop w:val="0"/>
                          <w:marBottom w:val="0"/>
                          <w:divBdr>
                            <w:top w:val="none" w:sz="0" w:space="0" w:color="auto"/>
                            <w:left w:val="none" w:sz="0" w:space="0" w:color="auto"/>
                            <w:bottom w:val="none" w:sz="0" w:space="0" w:color="auto"/>
                            <w:right w:val="none" w:sz="0" w:space="0" w:color="auto"/>
                          </w:divBdr>
                        </w:div>
                        <w:div w:id="508107279">
                          <w:marLeft w:val="0"/>
                          <w:marRight w:val="0"/>
                          <w:marTop w:val="0"/>
                          <w:marBottom w:val="0"/>
                          <w:divBdr>
                            <w:top w:val="none" w:sz="0" w:space="0" w:color="auto"/>
                            <w:left w:val="none" w:sz="0" w:space="0" w:color="auto"/>
                            <w:bottom w:val="none" w:sz="0" w:space="0" w:color="auto"/>
                            <w:right w:val="none" w:sz="0" w:space="0" w:color="auto"/>
                          </w:divBdr>
                        </w:div>
                        <w:div w:id="990451308">
                          <w:marLeft w:val="0"/>
                          <w:marRight w:val="0"/>
                          <w:marTop w:val="0"/>
                          <w:marBottom w:val="0"/>
                          <w:divBdr>
                            <w:top w:val="none" w:sz="0" w:space="0" w:color="auto"/>
                            <w:left w:val="none" w:sz="0" w:space="0" w:color="auto"/>
                            <w:bottom w:val="none" w:sz="0" w:space="0" w:color="auto"/>
                            <w:right w:val="none" w:sz="0" w:space="0" w:color="auto"/>
                          </w:divBdr>
                        </w:div>
                        <w:div w:id="722874240">
                          <w:marLeft w:val="0"/>
                          <w:marRight w:val="0"/>
                          <w:marTop w:val="0"/>
                          <w:marBottom w:val="0"/>
                          <w:divBdr>
                            <w:top w:val="none" w:sz="0" w:space="0" w:color="auto"/>
                            <w:left w:val="none" w:sz="0" w:space="0" w:color="auto"/>
                            <w:bottom w:val="none" w:sz="0" w:space="0" w:color="auto"/>
                            <w:right w:val="none" w:sz="0" w:space="0" w:color="auto"/>
                          </w:divBdr>
                        </w:div>
                        <w:div w:id="1753893169">
                          <w:marLeft w:val="0"/>
                          <w:marRight w:val="0"/>
                          <w:marTop w:val="0"/>
                          <w:marBottom w:val="0"/>
                          <w:divBdr>
                            <w:top w:val="none" w:sz="0" w:space="0" w:color="auto"/>
                            <w:left w:val="none" w:sz="0" w:space="0" w:color="auto"/>
                            <w:bottom w:val="none" w:sz="0" w:space="0" w:color="auto"/>
                            <w:right w:val="none" w:sz="0" w:space="0" w:color="auto"/>
                          </w:divBdr>
                        </w:div>
                        <w:div w:id="193659628">
                          <w:marLeft w:val="0"/>
                          <w:marRight w:val="0"/>
                          <w:marTop w:val="0"/>
                          <w:marBottom w:val="0"/>
                          <w:divBdr>
                            <w:top w:val="none" w:sz="0" w:space="0" w:color="auto"/>
                            <w:left w:val="none" w:sz="0" w:space="0" w:color="auto"/>
                            <w:bottom w:val="none" w:sz="0" w:space="0" w:color="auto"/>
                            <w:right w:val="none" w:sz="0" w:space="0" w:color="auto"/>
                          </w:divBdr>
                        </w:div>
                        <w:div w:id="339628706">
                          <w:marLeft w:val="0"/>
                          <w:marRight w:val="0"/>
                          <w:marTop w:val="0"/>
                          <w:marBottom w:val="0"/>
                          <w:divBdr>
                            <w:top w:val="none" w:sz="0" w:space="0" w:color="auto"/>
                            <w:left w:val="none" w:sz="0" w:space="0" w:color="auto"/>
                            <w:bottom w:val="none" w:sz="0" w:space="0" w:color="auto"/>
                            <w:right w:val="none" w:sz="0" w:space="0" w:color="auto"/>
                          </w:divBdr>
                        </w:div>
                        <w:div w:id="944384490">
                          <w:marLeft w:val="0"/>
                          <w:marRight w:val="0"/>
                          <w:marTop w:val="0"/>
                          <w:marBottom w:val="0"/>
                          <w:divBdr>
                            <w:top w:val="none" w:sz="0" w:space="0" w:color="auto"/>
                            <w:left w:val="none" w:sz="0" w:space="0" w:color="auto"/>
                            <w:bottom w:val="none" w:sz="0" w:space="0" w:color="auto"/>
                            <w:right w:val="none" w:sz="0" w:space="0" w:color="auto"/>
                          </w:divBdr>
                        </w:div>
                        <w:div w:id="2059010583">
                          <w:marLeft w:val="0"/>
                          <w:marRight w:val="0"/>
                          <w:marTop w:val="0"/>
                          <w:marBottom w:val="0"/>
                          <w:divBdr>
                            <w:top w:val="none" w:sz="0" w:space="0" w:color="auto"/>
                            <w:left w:val="none" w:sz="0" w:space="0" w:color="auto"/>
                            <w:bottom w:val="none" w:sz="0" w:space="0" w:color="auto"/>
                            <w:right w:val="none" w:sz="0" w:space="0" w:color="auto"/>
                          </w:divBdr>
                        </w:div>
                        <w:div w:id="1099831958">
                          <w:marLeft w:val="0"/>
                          <w:marRight w:val="0"/>
                          <w:marTop w:val="0"/>
                          <w:marBottom w:val="0"/>
                          <w:divBdr>
                            <w:top w:val="none" w:sz="0" w:space="0" w:color="auto"/>
                            <w:left w:val="none" w:sz="0" w:space="0" w:color="auto"/>
                            <w:bottom w:val="none" w:sz="0" w:space="0" w:color="auto"/>
                            <w:right w:val="none" w:sz="0" w:space="0" w:color="auto"/>
                          </w:divBdr>
                        </w:div>
                        <w:div w:id="2075420825">
                          <w:marLeft w:val="0"/>
                          <w:marRight w:val="0"/>
                          <w:marTop w:val="0"/>
                          <w:marBottom w:val="0"/>
                          <w:divBdr>
                            <w:top w:val="none" w:sz="0" w:space="0" w:color="auto"/>
                            <w:left w:val="none" w:sz="0" w:space="0" w:color="auto"/>
                            <w:bottom w:val="none" w:sz="0" w:space="0" w:color="auto"/>
                            <w:right w:val="none" w:sz="0" w:space="0" w:color="auto"/>
                          </w:divBdr>
                        </w:div>
                        <w:div w:id="1711803201">
                          <w:marLeft w:val="0"/>
                          <w:marRight w:val="0"/>
                          <w:marTop w:val="0"/>
                          <w:marBottom w:val="0"/>
                          <w:divBdr>
                            <w:top w:val="none" w:sz="0" w:space="0" w:color="auto"/>
                            <w:left w:val="none" w:sz="0" w:space="0" w:color="auto"/>
                            <w:bottom w:val="none" w:sz="0" w:space="0" w:color="auto"/>
                            <w:right w:val="none" w:sz="0" w:space="0" w:color="auto"/>
                          </w:divBdr>
                        </w:div>
                        <w:div w:id="976880380">
                          <w:marLeft w:val="0"/>
                          <w:marRight w:val="0"/>
                          <w:marTop w:val="0"/>
                          <w:marBottom w:val="0"/>
                          <w:divBdr>
                            <w:top w:val="none" w:sz="0" w:space="0" w:color="auto"/>
                            <w:left w:val="none" w:sz="0" w:space="0" w:color="auto"/>
                            <w:bottom w:val="none" w:sz="0" w:space="0" w:color="auto"/>
                            <w:right w:val="none" w:sz="0" w:space="0" w:color="auto"/>
                          </w:divBdr>
                        </w:div>
                        <w:div w:id="126358145">
                          <w:marLeft w:val="0"/>
                          <w:marRight w:val="0"/>
                          <w:marTop w:val="0"/>
                          <w:marBottom w:val="0"/>
                          <w:divBdr>
                            <w:top w:val="none" w:sz="0" w:space="0" w:color="auto"/>
                            <w:left w:val="none" w:sz="0" w:space="0" w:color="auto"/>
                            <w:bottom w:val="none" w:sz="0" w:space="0" w:color="auto"/>
                            <w:right w:val="none" w:sz="0" w:space="0" w:color="auto"/>
                          </w:divBdr>
                        </w:div>
                        <w:div w:id="1555920758">
                          <w:marLeft w:val="0"/>
                          <w:marRight w:val="0"/>
                          <w:marTop w:val="0"/>
                          <w:marBottom w:val="0"/>
                          <w:divBdr>
                            <w:top w:val="none" w:sz="0" w:space="0" w:color="auto"/>
                            <w:left w:val="none" w:sz="0" w:space="0" w:color="auto"/>
                            <w:bottom w:val="none" w:sz="0" w:space="0" w:color="auto"/>
                            <w:right w:val="none" w:sz="0" w:space="0" w:color="auto"/>
                          </w:divBdr>
                        </w:div>
                        <w:div w:id="81949136">
                          <w:marLeft w:val="0"/>
                          <w:marRight w:val="0"/>
                          <w:marTop w:val="0"/>
                          <w:marBottom w:val="0"/>
                          <w:divBdr>
                            <w:top w:val="none" w:sz="0" w:space="0" w:color="auto"/>
                            <w:left w:val="none" w:sz="0" w:space="0" w:color="auto"/>
                            <w:bottom w:val="none" w:sz="0" w:space="0" w:color="auto"/>
                            <w:right w:val="none" w:sz="0" w:space="0" w:color="auto"/>
                          </w:divBdr>
                        </w:div>
                        <w:div w:id="1443112938">
                          <w:marLeft w:val="0"/>
                          <w:marRight w:val="0"/>
                          <w:marTop w:val="0"/>
                          <w:marBottom w:val="0"/>
                          <w:divBdr>
                            <w:top w:val="none" w:sz="0" w:space="0" w:color="auto"/>
                            <w:left w:val="none" w:sz="0" w:space="0" w:color="auto"/>
                            <w:bottom w:val="none" w:sz="0" w:space="0" w:color="auto"/>
                            <w:right w:val="none" w:sz="0" w:space="0" w:color="auto"/>
                          </w:divBdr>
                        </w:div>
                        <w:div w:id="1041244633">
                          <w:marLeft w:val="0"/>
                          <w:marRight w:val="0"/>
                          <w:marTop w:val="0"/>
                          <w:marBottom w:val="0"/>
                          <w:divBdr>
                            <w:top w:val="none" w:sz="0" w:space="0" w:color="auto"/>
                            <w:left w:val="none" w:sz="0" w:space="0" w:color="auto"/>
                            <w:bottom w:val="none" w:sz="0" w:space="0" w:color="auto"/>
                            <w:right w:val="none" w:sz="0" w:space="0" w:color="auto"/>
                          </w:divBdr>
                        </w:div>
                        <w:div w:id="592587544">
                          <w:marLeft w:val="0"/>
                          <w:marRight w:val="0"/>
                          <w:marTop w:val="0"/>
                          <w:marBottom w:val="0"/>
                          <w:divBdr>
                            <w:top w:val="none" w:sz="0" w:space="0" w:color="auto"/>
                            <w:left w:val="none" w:sz="0" w:space="0" w:color="auto"/>
                            <w:bottom w:val="none" w:sz="0" w:space="0" w:color="auto"/>
                            <w:right w:val="none" w:sz="0" w:space="0" w:color="auto"/>
                          </w:divBdr>
                        </w:div>
                        <w:div w:id="977608474">
                          <w:marLeft w:val="0"/>
                          <w:marRight w:val="0"/>
                          <w:marTop w:val="0"/>
                          <w:marBottom w:val="0"/>
                          <w:divBdr>
                            <w:top w:val="none" w:sz="0" w:space="0" w:color="auto"/>
                            <w:left w:val="none" w:sz="0" w:space="0" w:color="auto"/>
                            <w:bottom w:val="none" w:sz="0" w:space="0" w:color="auto"/>
                            <w:right w:val="none" w:sz="0" w:space="0" w:color="auto"/>
                          </w:divBdr>
                        </w:div>
                        <w:div w:id="789013785">
                          <w:marLeft w:val="0"/>
                          <w:marRight w:val="0"/>
                          <w:marTop w:val="0"/>
                          <w:marBottom w:val="0"/>
                          <w:divBdr>
                            <w:top w:val="none" w:sz="0" w:space="0" w:color="auto"/>
                            <w:left w:val="none" w:sz="0" w:space="0" w:color="auto"/>
                            <w:bottom w:val="none" w:sz="0" w:space="0" w:color="auto"/>
                            <w:right w:val="none" w:sz="0" w:space="0" w:color="auto"/>
                          </w:divBdr>
                        </w:div>
                        <w:div w:id="374046410">
                          <w:marLeft w:val="0"/>
                          <w:marRight w:val="0"/>
                          <w:marTop w:val="0"/>
                          <w:marBottom w:val="0"/>
                          <w:divBdr>
                            <w:top w:val="none" w:sz="0" w:space="0" w:color="auto"/>
                            <w:left w:val="none" w:sz="0" w:space="0" w:color="auto"/>
                            <w:bottom w:val="none" w:sz="0" w:space="0" w:color="auto"/>
                            <w:right w:val="none" w:sz="0" w:space="0" w:color="auto"/>
                          </w:divBdr>
                        </w:div>
                        <w:div w:id="1125808699">
                          <w:marLeft w:val="0"/>
                          <w:marRight w:val="0"/>
                          <w:marTop w:val="0"/>
                          <w:marBottom w:val="0"/>
                          <w:divBdr>
                            <w:top w:val="none" w:sz="0" w:space="0" w:color="auto"/>
                            <w:left w:val="none" w:sz="0" w:space="0" w:color="auto"/>
                            <w:bottom w:val="none" w:sz="0" w:space="0" w:color="auto"/>
                            <w:right w:val="none" w:sz="0" w:space="0" w:color="auto"/>
                          </w:divBdr>
                        </w:div>
                        <w:div w:id="1692997429">
                          <w:marLeft w:val="0"/>
                          <w:marRight w:val="0"/>
                          <w:marTop w:val="0"/>
                          <w:marBottom w:val="0"/>
                          <w:divBdr>
                            <w:top w:val="none" w:sz="0" w:space="0" w:color="auto"/>
                            <w:left w:val="none" w:sz="0" w:space="0" w:color="auto"/>
                            <w:bottom w:val="none" w:sz="0" w:space="0" w:color="auto"/>
                            <w:right w:val="none" w:sz="0" w:space="0" w:color="auto"/>
                          </w:divBdr>
                        </w:div>
                        <w:div w:id="1722746077">
                          <w:marLeft w:val="0"/>
                          <w:marRight w:val="0"/>
                          <w:marTop w:val="0"/>
                          <w:marBottom w:val="0"/>
                          <w:divBdr>
                            <w:top w:val="none" w:sz="0" w:space="0" w:color="auto"/>
                            <w:left w:val="none" w:sz="0" w:space="0" w:color="auto"/>
                            <w:bottom w:val="none" w:sz="0" w:space="0" w:color="auto"/>
                            <w:right w:val="none" w:sz="0" w:space="0" w:color="auto"/>
                          </w:divBdr>
                        </w:div>
                        <w:div w:id="522943445">
                          <w:marLeft w:val="0"/>
                          <w:marRight w:val="0"/>
                          <w:marTop w:val="0"/>
                          <w:marBottom w:val="0"/>
                          <w:divBdr>
                            <w:top w:val="none" w:sz="0" w:space="0" w:color="auto"/>
                            <w:left w:val="none" w:sz="0" w:space="0" w:color="auto"/>
                            <w:bottom w:val="none" w:sz="0" w:space="0" w:color="auto"/>
                            <w:right w:val="none" w:sz="0" w:space="0" w:color="auto"/>
                          </w:divBdr>
                        </w:div>
                        <w:div w:id="1337880429">
                          <w:marLeft w:val="0"/>
                          <w:marRight w:val="0"/>
                          <w:marTop w:val="0"/>
                          <w:marBottom w:val="0"/>
                          <w:divBdr>
                            <w:top w:val="none" w:sz="0" w:space="0" w:color="auto"/>
                            <w:left w:val="none" w:sz="0" w:space="0" w:color="auto"/>
                            <w:bottom w:val="none" w:sz="0" w:space="0" w:color="auto"/>
                            <w:right w:val="none" w:sz="0" w:space="0" w:color="auto"/>
                          </w:divBdr>
                        </w:div>
                        <w:div w:id="1211191210">
                          <w:marLeft w:val="0"/>
                          <w:marRight w:val="0"/>
                          <w:marTop w:val="0"/>
                          <w:marBottom w:val="0"/>
                          <w:divBdr>
                            <w:top w:val="none" w:sz="0" w:space="0" w:color="auto"/>
                            <w:left w:val="none" w:sz="0" w:space="0" w:color="auto"/>
                            <w:bottom w:val="none" w:sz="0" w:space="0" w:color="auto"/>
                            <w:right w:val="none" w:sz="0" w:space="0" w:color="auto"/>
                          </w:divBdr>
                        </w:div>
                        <w:div w:id="1223907253">
                          <w:marLeft w:val="0"/>
                          <w:marRight w:val="0"/>
                          <w:marTop w:val="0"/>
                          <w:marBottom w:val="0"/>
                          <w:divBdr>
                            <w:top w:val="none" w:sz="0" w:space="0" w:color="auto"/>
                            <w:left w:val="none" w:sz="0" w:space="0" w:color="auto"/>
                            <w:bottom w:val="none" w:sz="0" w:space="0" w:color="auto"/>
                            <w:right w:val="none" w:sz="0" w:space="0" w:color="auto"/>
                          </w:divBdr>
                        </w:div>
                        <w:div w:id="1658653450">
                          <w:marLeft w:val="0"/>
                          <w:marRight w:val="0"/>
                          <w:marTop w:val="0"/>
                          <w:marBottom w:val="0"/>
                          <w:divBdr>
                            <w:top w:val="none" w:sz="0" w:space="0" w:color="auto"/>
                            <w:left w:val="none" w:sz="0" w:space="0" w:color="auto"/>
                            <w:bottom w:val="none" w:sz="0" w:space="0" w:color="auto"/>
                            <w:right w:val="none" w:sz="0" w:space="0" w:color="auto"/>
                          </w:divBdr>
                        </w:div>
                        <w:div w:id="95904955">
                          <w:marLeft w:val="0"/>
                          <w:marRight w:val="0"/>
                          <w:marTop w:val="0"/>
                          <w:marBottom w:val="0"/>
                          <w:divBdr>
                            <w:top w:val="none" w:sz="0" w:space="0" w:color="auto"/>
                            <w:left w:val="none" w:sz="0" w:space="0" w:color="auto"/>
                            <w:bottom w:val="none" w:sz="0" w:space="0" w:color="auto"/>
                            <w:right w:val="none" w:sz="0" w:space="0" w:color="auto"/>
                          </w:divBdr>
                        </w:div>
                        <w:div w:id="122162488">
                          <w:marLeft w:val="0"/>
                          <w:marRight w:val="0"/>
                          <w:marTop w:val="0"/>
                          <w:marBottom w:val="0"/>
                          <w:divBdr>
                            <w:top w:val="none" w:sz="0" w:space="0" w:color="auto"/>
                            <w:left w:val="none" w:sz="0" w:space="0" w:color="auto"/>
                            <w:bottom w:val="none" w:sz="0" w:space="0" w:color="auto"/>
                            <w:right w:val="none" w:sz="0" w:space="0" w:color="auto"/>
                          </w:divBdr>
                        </w:div>
                        <w:div w:id="701907887">
                          <w:marLeft w:val="0"/>
                          <w:marRight w:val="0"/>
                          <w:marTop w:val="0"/>
                          <w:marBottom w:val="0"/>
                          <w:divBdr>
                            <w:top w:val="none" w:sz="0" w:space="0" w:color="auto"/>
                            <w:left w:val="none" w:sz="0" w:space="0" w:color="auto"/>
                            <w:bottom w:val="none" w:sz="0" w:space="0" w:color="auto"/>
                            <w:right w:val="none" w:sz="0" w:space="0" w:color="auto"/>
                          </w:divBdr>
                        </w:div>
                        <w:div w:id="588923984">
                          <w:marLeft w:val="0"/>
                          <w:marRight w:val="0"/>
                          <w:marTop w:val="0"/>
                          <w:marBottom w:val="0"/>
                          <w:divBdr>
                            <w:top w:val="none" w:sz="0" w:space="0" w:color="auto"/>
                            <w:left w:val="none" w:sz="0" w:space="0" w:color="auto"/>
                            <w:bottom w:val="none" w:sz="0" w:space="0" w:color="auto"/>
                            <w:right w:val="none" w:sz="0" w:space="0" w:color="auto"/>
                          </w:divBdr>
                        </w:div>
                        <w:div w:id="1619947715">
                          <w:marLeft w:val="0"/>
                          <w:marRight w:val="0"/>
                          <w:marTop w:val="0"/>
                          <w:marBottom w:val="0"/>
                          <w:divBdr>
                            <w:top w:val="none" w:sz="0" w:space="0" w:color="auto"/>
                            <w:left w:val="none" w:sz="0" w:space="0" w:color="auto"/>
                            <w:bottom w:val="none" w:sz="0" w:space="0" w:color="auto"/>
                            <w:right w:val="none" w:sz="0" w:space="0" w:color="auto"/>
                          </w:divBdr>
                        </w:div>
                        <w:div w:id="405803960">
                          <w:marLeft w:val="0"/>
                          <w:marRight w:val="0"/>
                          <w:marTop w:val="0"/>
                          <w:marBottom w:val="0"/>
                          <w:divBdr>
                            <w:top w:val="none" w:sz="0" w:space="0" w:color="auto"/>
                            <w:left w:val="none" w:sz="0" w:space="0" w:color="auto"/>
                            <w:bottom w:val="none" w:sz="0" w:space="0" w:color="auto"/>
                            <w:right w:val="none" w:sz="0" w:space="0" w:color="auto"/>
                          </w:divBdr>
                        </w:div>
                        <w:div w:id="48697440">
                          <w:marLeft w:val="0"/>
                          <w:marRight w:val="0"/>
                          <w:marTop w:val="0"/>
                          <w:marBottom w:val="0"/>
                          <w:divBdr>
                            <w:top w:val="none" w:sz="0" w:space="0" w:color="auto"/>
                            <w:left w:val="none" w:sz="0" w:space="0" w:color="auto"/>
                            <w:bottom w:val="none" w:sz="0" w:space="0" w:color="auto"/>
                            <w:right w:val="none" w:sz="0" w:space="0" w:color="auto"/>
                          </w:divBdr>
                        </w:div>
                        <w:div w:id="1210342185">
                          <w:marLeft w:val="0"/>
                          <w:marRight w:val="0"/>
                          <w:marTop w:val="0"/>
                          <w:marBottom w:val="0"/>
                          <w:divBdr>
                            <w:top w:val="none" w:sz="0" w:space="0" w:color="auto"/>
                            <w:left w:val="none" w:sz="0" w:space="0" w:color="auto"/>
                            <w:bottom w:val="none" w:sz="0" w:space="0" w:color="auto"/>
                            <w:right w:val="none" w:sz="0" w:space="0" w:color="auto"/>
                          </w:divBdr>
                        </w:div>
                        <w:div w:id="1312102090">
                          <w:marLeft w:val="0"/>
                          <w:marRight w:val="0"/>
                          <w:marTop w:val="0"/>
                          <w:marBottom w:val="0"/>
                          <w:divBdr>
                            <w:top w:val="none" w:sz="0" w:space="0" w:color="auto"/>
                            <w:left w:val="none" w:sz="0" w:space="0" w:color="auto"/>
                            <w:bottom w:val="none" w:sz="0" w:space="0" w:color="auto"/>
                            <w:right w:val="none" w:sz="0" w:space="0" w:color="auto"/>
                          </w:divBdr>
                        </w:div>
                        <w:div w:id="1400639723">
                          <w:marLeft w:val="0"/>
                          <w:marRight w:val="0"/>
                          <w:marTop w:val="0"/>
                          <w:marBottom w:val="0"/>
                          <w:divBdr>
                            <w:top w:val="none" w:sz="0" w:space="0" w:color="auto"/>
                            <w:left w:val="none" w:sz="0" w:space="0" w:color="auto"/>
                            <w:bottom w:val="none" w:sz="0" w:space="0" w:color="auto"/>
                            <w:right w:val="none" w:sz="0" w:space="0" w:color="auto"/>
                          </w:divBdr>
                        </w:div>
                        <w:div w:id="562258863">
                          <w:marLeft w:val="0"/>
                          <w:marRight w:val="0"/>
                          <w:marTop w:val="0"/>
                          <w:marBottom w:val="0"/>
                          <w:divBdr>
                            <w:top w:val="none" w:sz="0" w:space="0" w:color="auto"/>
                            <w:left w:val="none" w:sz="0" w:space="0" w:color="auto"/>
                            <w:bottom w:val="none" w:sz="0" w:space="0" w:color="auto"/>
                            <w:right w:val="none" w:sz="0" w:space="0" w:color="auto"/>
                          </w:divBdr>
                        </w:div>
                        <w:div w:id="1673022432">
                          <w:marLeft w:val="0"/>
                          <w:marRight w:val="0"/>
                          <w:marTop w:val="0"/>
                          <w:marBottom w:val="0"/>
                          <w:divBdr>
                            <w:top w:val="none" w:sz="0" w:space="0" w:color="auto"/>
                            <w:left w:val="none" w:sz="0" w:space="0" w:color="auto"/>
                            <w:bottom w:val="none" w:sz="0" w:space="0" w:color="auto"/>
                            <w:right w:val="none" w:sz="0" w:space="0" w:color="auto"/>
                          </w:divBdr>
                        </w:div>
                        <w:div w:id="2072534413">
                          <w:marLeft w:val="0"/>
                          <w:marRight w:val="0"/>
                          <w:marTop w:val="0"/>
                          <w:marBottom w:val="0"/>
                          <w:divBdr>
                            <w:top w:val="none" w:sz="0" w:space="0" w:color="auto"/>
                            <w:left w:val="none" w:sz="0" w:space="0" w:color="auto"/>
                            <w:bottom w:val="none" w:sz="0" w:space="0" w:color="auto"/>
                            <w:right w:val="none" w:sz="0" w:space="0" w:color="auto"/>
                          </w:divBdr>
                        </w:div>
                        <w:div w:id="301082849">
                          <w:marLeft w:val="0"/>
                          <w:marRight w:val="0"/>
                          <w:marTop w:val="0"/>
                          <w:marBottom w:val="0"/>
                          <w:divBdr>
                            <w:top w:val="none" w:sz="0" w:space="0" w:color="auto"/>
                            <w:left w:val="none" w:sz="0" w:space="0" w:color="auto"/>
                            <w:bottom w:val="none" w:sz="0" w:space="0" w:color="auto"/>
                            <w:right w:val="none" w:sz="0" w:space="0" w:color="auto"/>
                          </w:divBdr>
                        </w:div>
                        <w:div w:id="1641033211">
                          <w:marLeft w:val="0"/>
                          <w:marRight w:val="0"/>
                          <w:marTop w:val="0"/>
                          <w:marBottom w:val="0"/>
                          <w:divBdr>
                            <w:top w:val="none" w:sz="0" w:space="0" w:color="auto"/>
                            <w:left w:val="none" w:sz="0" w:space="0" w:color="auto"/>
                            <w:bottom w:val="none" w:sz="0" w:space="0" w:color="auto"/>
                            <w:right w:val="none" w:sz="0" w:space="0" w:color="auto"/>
                          </w:divBdr>
                        </w:div>
                        <w:div w:id="364524593">
                          <w:marLeft w:val="0"/>
                          <w:marRight w:val="0"/>
                          <w:marTop w:val="0"/>
                          <w:marBottom w:val="0"/>
                          <w:divBdr>
                            <w:top w:val="none" w:sz="0" w:space="0" w:color="auto"/>
                            <w:left w:val="none" w:sz="0" w:space="0" w:color="auto"/>
                            <w:bottom w:val="none" w:sz="0" w:space="0" w:color="auto"/>
                            <w:right w:val="none" w:sz="0" w:space="0" w:color="auto"/>
                          </w:divBdr>
                        </w:div>
                        <w:div w:id="1529679876">
                          <w:marLeft w:val="0"/>
                          <w:marRight w:val="0"/>
                          <w:marTop w:val="0"/>
                          <w:marBottom w:val="0"/>
                          <w:divBdr>
                            <w:top w:val="none" w:sz="0" w:space="0" w:color="auto"/>
                            <w:left w:val="none" w:sz="0" w:space="0" w:color="auto"/>
                            <w:bottom w:val="none" w:sz="0" w:space="0" w:color="auto"/>
                            <w:right w:val="none" w:sz="0" w:space="0" w:color="auto"/>
                          </w:divBdr>
                        </w:div>
                        <w:div w:id="1839228586">
                          <w:marLeft w:val="0"/>
                          <w:marRight w:val="0"/>
                          <w:marTop w:val="0"/>
                          <w:marBottom w:val="0"/>
                          <w:divBdr>
                            <w:top w:val="none" w:sz="0" w:space="0" w:color="auto"/>
                            <w:left w:val="none" w:sz="0" w:space="0" w:color="auto"/>
                            <w:bottom w:val="none" w:sz="0" w:space="0" w:color="auto"/>
                            <w:right w:val="none" w:sz="0" w:space="0" w:color="auto"/>
                          </w:divBdr>
                        </w:div>
                        <w:div w:id="729353012">
                          <w:marLeft w:val="0"/>
                          <w:marRight w:val="0"/>
                          <w:marTop w:val="0"/>
                          <w:marBottom w:val="0"/>
                          <w:divBdr>
                            <w:top w:val="none" w:sz="0" w:space="0" w:color="auto"/>
                            <w:left w:val="none" w:sz="0" w:space="0" w:color="auto"/>
                            <w:bottom w:val="none" w:sz="0" w:space="0" w:color="auto"/>
                            <w:right w:val="none" w:sz="0" w:space="0" w:color="auto"/>
                          </w:divBdr>
                        </w:div>
                        <w:div w:id="1520965094">
                          <w:marLeft w:val="0"/>
                          <w:marRight w:val="0"/>
                          <w:marTop w:val="0"/>
                          <w:marBottom w:val="0"/>
                          <w:divBdr>
                            <w:top w:val="none" w:sz="0" w:space="0" w:color="auto"/>
                            <w:left w:val="none" w:sz="0" w:space="0" w:color="auto"/>
                            <w:bottom w:val="none" w:sz="0" w:space="0" w:color="auto"/>
                            <w:right w:val="none" w:sz="0" w:space="0" w:color="auto"/>
                          </w:divBdr>
                        </w:div>
                        <w:div w:id="966787084">
                          <w:marLeft w:val="0"/>
                          <w:marRight w:val="0"/>
                          <w:marTop w:val="0"/>
                          <w:marBottom w:val="0"/>
                          <w:divBdr>
                            <w:top w:val="none" w:sz="0" w:space="0" w:color="auto"/>
                            <w:left w:val="none" w:sz="0" w:space="0" w:color="auto"/>
                            <w:bottom w:val="none" w:sz="0" w:space="0" w:color="auto"/>
                            <w:right w:val="none" w:sz="0" w:space="0" w:color="auto"/>
                          </w:divBdr>
                        </w:div>
                        <w:div w:id="1368333596">
                          <w:marLeft w:val="0"/>
                          <w:marRight w:val="0"/>
                          <w:marTop w:val="0"/>
                          <w:marBottom w:val="0"/>
                          <w:divBdr>
                            <w:top w:val="none" w:sz="0" w:space="0" w:color="auto"/>
                            <w:left w:val="none" w:sz="0" w:space="0" w:color="auto"/>
                            <w:bottom w:val="none" w:sz="0" w:space="0" w:color="auto"/>
                            <w:right w:val="none" w:sz="0" w:space="0" w:color="auto"/>
                          </w:divBdr>
                        </w:div>
                        <w:div w:id="1331442110">
                          <w:marLeft w:val="0"/>
                          <w:marRight w:val="0"/>
                          <w:marTop w:val="0"/>
                          <w:marBottom w:val="0"/>
                          <w:divBdr>
                            <w:top w:val="none" w:sz="0" w:space="0" w:color="auto"/>
                            <w:left w:val="none" w:sz="0" w:space="0" w:color="auto"/>
                            <w:bottom w:val="none" w:sz="0" w:space="0" w:color="auto"/>
                            <w:right w:val="none" w:sz="0" w:space="0" w:color="auto"/>
                          </w:divBdr>
                        </w:div>
                        <w:div w:id="1470781881">
                          <w:marLeft w:val="0"/>
                          <w:marRight w:val="0"/>
                          <w:marTop w:val="0"/>
                          <w:marBottom w:val="0"/>
                          <w:divBdr>
                            <w:top w:val="none" w:sz="0" w:space="0" w:color="auto"/>
                            <w:left w:val="none" w:sz="0" w:space="0" w:color="auto"/>
                            <w:bottom w:val="none" w:sz="0" w:space="0" w:color="auto"/>
                            <w:right w:val="none" w:sz="0" w:space="0" w:color="auto"/>
                          </w:divBdr>
                        </w:div>
                        <w:div w:id="788621695">
                          <w:marLeft w:val="0"/>
                          <w:marRight w:val="0"/>
                          <w:marTop w:val="0"/>
                          <w:marBottom w:val="0"/>
                          <w:divBdr>
                            <w:top w:val="none" w:sz="0" w:space="0" w:color="auto"/>
                            <w:left w:val="none" w:sz="0" w:space="0" w:color="auto"/>
                            <w:bottom w:val="none" w:sz="0" w:space="0" w:color="auto"/>
                            <w:right w:val="none" w:sz="0" w:space="0" w:color="auto"/>
                          </w:divBdr>
                        </w:div>
                        <w:div w:id="1195120389">
                          <w:marLeft w:val="0"/>
                          <w:marRight w:val="0"/>
                          <w:marTop w:val="0"/>
                          <w:marBottom w:val="0"/>
                          <w:divBdr>
                            <w:top w:val="none" w:sz="0" w:space="0" w:color="auto"/>
                            <w:left w:val="none" w:sz="0" w:space="0" w:color="auto"/>
                            <w:bottom w:val="none" w:sz="0" w:space="0" w:color="auto"/>
                            <w:right w:val="none" w:sz="0" w:space="0" w:color="auto"/>
                          </w:divBdr>
                        </w:div>
                        <w:div w:id="552038812">
                          <w:marLeft w:val="0"/>
                          <w:marRight w:val="0"/>
                          <w:marTop w:val="0"/>
                          <w:marBottom w:val="0"/>
                          <w:divBdr>
                            <w:top w:val="none" w:sz="0" w:space="0" w:color="auto"/>
                            <w:left w:val="none" w:sz="0" w:space="0" w:color="auto"/>
                            <w:bottom w:val="none" w:sz="0" w:space="0" w:color="auto"/>
                            <w:right w:val="none" w:sz="0" w:space="0" w:color="auto"/>
                          </w:divBdr>
                        </w:div>
                        <w:div w:id="578180075">
                          <w:marLeft w:val="0"/>
                          <w:marRight w:val="0"/>
                          <w:marTop w:val="0"/>
                          <w:marBottom w:val="0"/>
                          <w:divBdr>
                            <w:top w:val="none" w:sz="0" w:space="0" w:color="auto"/>
                            <w:left w:val="none" w:sz="0" w:space="0" w:color="auto"/>
                            <w:bottom w:val="none" w:sz="0" w:space="0" w:color="auto"/>
                            <w:right w:val="none" w:sz="0" w:space="0" w:color="auto"/>
                          </w:divBdr>
                        </w:div>
                        <w:div w:id="128019128">
                          <w:marLeft w:val="0"/>
                          <w:marRight w:val="0"/>
                          <w:marTop w:val="0"/>
                          <w:marBottom w:val="0"/>
                          <w:divBdr>
                            <w:top w:val="none" w:sz="0" w:space="0" w:color="auto"/>
                            <w:left w:val="none" w:sz="0" w:space="0" w:color="auto"/>
                            <w:bottom w:val="none" w:sz="0" w:space="0" w:color="auto"/>
                            <w:right w:val="none" w:sz="0" w:space="0" w:color="auto"/>
                          </w:divBdr>
                        </w:div>
                        <w:div w:id="909774081">
                          <w:marLeft w:val="0"/>
                          <w:marRight w:val="0"/>
                          <w:marTop w:val="0"/>
                          <w:marBottom w:val="0"/>
                          <w:divBdr>
                            <w:top w:val="none" w:sz="0" w:space="0" w:color="auto"/>
                            <w:left w:val="none" w:sz="0" w:space="0" w:color="auto"/>
                            <w:bottom w:val="none" w:sz="0" w:space="0" w:color="auto"/>
                            <w:right w:val="none" w:sz="0" w:space="0" w:color="auto"/>
                          </w:divBdr>
                        </w:div>
                        <w:div w:id="1783457847">
                          <w:marLeft w:val="0"/>
                          <w:marRight w:val="0"/>
                          <w:marTop w:val="0"/>
                          <w:marBottom w:val="0"/>
                          <w:divBdr>
                            <w:top w:val="none" w:sz="0" w:space="0" w:color="auto"/>
                            <w:left w:val="none" w:sz="0" w:space="0" w:color="auto"/>
                            <w:bottom w:val="none" w:sz="0" w:space="0" w:color="auto"/>
                            <w:right w:val="none" w:sz="0" w:space="0" w:color="auto"/>
                          </w:divBdr>
                        </w:div>
                        <w:div w:id="898784228">
                          <w:marLeft w:val="0"/>
                          <w:marRight w:val="0"/>
                          <w:marTop w:val="0"/>
                          <w:marBottom w:val="0"/>
                          <w:divBdr>
                            <w:top w:val="none" w:sz="0" w:space="0" w:color="auto"/>
                            <w:left w:val="none" w:sz="0" w:space="0" w:color="auto"/>
                            <w:bottom w:val="none" w:sz="0" w:space="0" w:color="auto"/>
                            <w:right w:val="none" w:sz="0" w:space="0" w:color="auto"/>
                          </w:divBdr>
                        </w:div>
                        <w:div w:id="1307322755">
                          <w:marLeft w:val="0"/>
                          <w:marRight w:val="0"/>
                          <w:marTop w:val="0"/>
                          <w:marBottom w:val="0"/>
                          <w:divBdr>
                            <w:top w:val="none" w:sz="0" w:space="0" w:color="auto"/>
                            <w:left w:val="none" w:sz="0" w:space="0" w:color="auto"/>
                            <w:bottom w:val="none" w:sz="0" w:space="0" w:color="auto"/>
                            <w:right w:val="none" w:sz="0" w:space="0" w:color="auto"/>
                          </w:divBdr>
                        </w:div>
                        <w:div w:id="389576809">
                          <w:marLeft w:val="0"/>
                          <w:marRight w:val="0"/>
                          <w:marTop w:val="0"/>
                          <w:marBottom w:val="0"/>
                          <w:divBdr>
                            <w:top w:val="none" w:sz="0" w:space="0" w:color="auto"/>
                            <w:left w:val="none" w:sz="0" w:space="0" w:color="auto"/>
                            <w:bottom w:val="none" w:sz="0" w:space="0" w:color="auto"/>
                            <w:right w:val="none" w:sz="0" w:space="0" w:color="auto"/>
                          </w:divBdr>
                        </w:div>
                        <w:div w:id="99645444">
                          <w:marLeft w:val="0"/>
                          <w:marRight w:val="0"/>
                          <w:marTop w:val="0"/>
                          <w:marBottom w:val="0"/>
                          <w:divBdr>
                            <w:top w:val="none" w:sz="0" w:space="0" w:color="auto"/>
                            <w:left w:val="none" w:sz="0" w:space="0" w:color="auto"/>
                            <w:bottom w:val="none" w:sz="0" w:space="0" w:color="auto"/>
                            <w:right w:val="none" w:sz="0" w:space="0" w:color="auto"/>
                          </w:divBdr>
                        </w:div>
                        <w:div w:id="1321422344">
                          <w:marLeft w:val="0"/>
                          <w:marRight w:val="0"/>
                          <w:marTop w:val="0"/>
                          <w:marBottom w:val="0"/>
                          <w:divBdr>
                            <w:top w:val="none" w:sz="0" w:space="0" w:color="auto"/>
                            <w:left w:val="none" w:sz="0" w:space="0" w:color="auto"/>
                            <w:bottom w:val="none" w:sz="0" w:space="0" w:color="auto"/>
                            <w:right w:val="none" w:sz="0" w:space="0" w:color="auto"/>
                          </w:divBdr>
                        </w:div>
                        <w:div w:id="594948087">
                          <w:marLeft w:val="0"/>
                          <w:marRight w:val="0"/>
                          <w:marTop w:val="0"/>
                          <w:marBottom w:val="0"/>
                          <w:divBdr>
                            <w:top w:val="none" w:sz="0" w:space="0" w:color="auto"/>
                            <w:left w:val="none" w:sz="0" w:space="0" w:color="auto"/>
                            <w:bottom w:val="none" w:sz="0" w:space="0" w:color="auto"/>
                            <w:right w:val="none" w:sz="0" w:space="0" w:color="auto"/>
                          </w:divBdr>
                        </w:div>
                        <w:div w:id="720985770">
                          <w:marLeft w:val="0"/>
                          <w:marRight w:val="0"/>
                          <w:marTop w:val="0"/>
                          <w:marBottom w:val="0"/>
                          <w:divBdr>
                            <w:top w:val="none" w:sz="0" w:space="0" w:color="auto"/>
                            <w:left w:val="none" w:sz="0" w:space="0" w:color="auto"/>
                            <w:bottom w:val="none" w:sz="0" w:space="0" w:color="auto"/>
                            <w:right w:val="none" w:sz="0" w:space="0" w:color="auto"/>
                          </w:divBdr>
                        </w:div>
                        <w:div w:id="1428118272">
                          <w:marLeft w:val="0"/>
                          <w:marRight w:val="0"/>
                          <w:marTop w:val="0"/>
                          <w:marBottom w:val="0"/>
                          <w:divBdr>
                            <w:top w:val="none" w:sz="0" w:space="0" w:color="auto"/>
                            <w:left w:val="none" w:sz="0" w:space="0" w:color="auto"/>
                            <w:bottom w:val="none" w:sz="0" w:space="0" w:color="auto"/>
                            <w:right w:val="none" w:sz="0" w:space="0" w:color="auto"/>
                          </w:divBdr>
                        </w:div>
                        <w:div w:id="922958406">
                          <w:marLeft w:val="0"/>
                          <w:marRight w:val="0"/>
                          <w:marTop w:val="0"/>
                          <w:marBottom w:val="0"/>
                          <w:divBdr>
                            <w:top w:val="none" w:sz="0" w:space="0" w:color="auto"/>
                            <w:left w:val="none" w:sz="0" w:space="0" w:color="auto"/>
                            <w:bottom w:val="none" w:sz="0" w:space="0" w:color="auto"/>
                            <w:right w:val="none" w:sz="0" w:space="0" w:color="auto"/>
                          </w:divBdr>
                        </w:div>
                        <w:div w:id="664358263">
                          <w:marLeft w:val="0"/>
                          <w:marRight w:val="0"/>
                          <w:marTop w:val="0"/>
                          <w:marBottom w:val="0"/>
                          <w:divBdr>
                            <w:top w:val="none" w:sz="0" w:space="0" w:color="auto"/>
                            <w:left w:val="none" w:sz="0" w:space="0" w:color="auto"/>
                            <w:bottom w:val="none" w:sz="0" w:space="0" w:color="auto"/>
                            <w:right w:val="none" w:sz="0" w:space="0" w:color="auto"/>
                          </w:divBdr>
                        </w:div>
                        <w:div w:id="1998069279">
                          <w:marLeft w:val="0"/>
                          <w:marRight w:val="0"/>
                          <w:marTop w:val="0"/>
                          <w:marBottom w:val="0"/>
                          <w:divBdr>
                            <w:top w:val="none" w:sz="0" w:space="0" w:color="auto"/>
                            <w:left w:val="none" w:sz="0" w:space="0" w:color="auto"/>
                            <w:bottom w:val="none" w:sz="0" w:space="0" w:color="auto"/>
                            <w:right w:val="none" w:sz="0" w:space="0" w:color="auto"/>
                          </w:divBdr>
                        </w:div>
                        <w:div w:id="152452065">
                          <w:marLeft w:val="0"/>
                          <w:marRight w:val="0"/>
                          <w:marTop w:val="0"/>
                          <w:marBottom w:val="0"/>
                          <w:divBdr>
                            <w:top w:val="none" w:sz="0" w:space="0" w:color="auto"/>
                            <w:left w:val="none" w:sz="0" w:space="0" w:color="auto"/>
                            <w:bottom w:val="none" w:sz="0" w:space="0" w:color="auto"/>
                            <w:right w:val="none" w:sz="0" w:space="0" w:color="auto"/>
                          </w:divBdr>
                        </w:div>
                        <w:div w:id="1295061949">
                          <w:marLeft w:val="0"/>
                          <w:marRight w:val="0"/>
                          <w:marTop w:val="0"/>
                          <w:marBottom w:val="0"/>
                          <w:divBdr>
                            <w:top w:val="none" w:sz="0" w:space="0" w:color="auto"/>
                            <w:left w:val="none" w:sz="0" w:space="0" w:color="auto"/>
                            <w:bottom w:val="none" w:sz="0" w:space="0" w:color="auto"/>
                            <w:right w:val="none" w:sz="0" w:space="0" w:color="auto"/>
                          </w:divBdr>
                        </w:div>
                        <w:div w:id="1349067364">
                          <w:marLeft w:val="0"/>
                          <w:marRight w:val="0"/>
                          <w:marTop w:val="0"/>
                          <w:marBottom w:val="0"/>
                          <w:divBdr>
                            <w:top w:val="none" w:sz="0" w:space="0" w:color="auto"/>
                            <w:left w:val="none" w:sz="0" w:space="0" w:color="auto"/>
                            <w:bottom w:val="none" w:sz="0" w:space="0" w:color="auto"/>
                            <w:right w:val="none" w:sz="0" w:space="0" w:color="auto"/>
                          </w:divBdr>
                        </w:div>
                        <w:div w:id="1432697867">
                          <w:marLeft w:val="0"/>
                          <w:marRight w:val="0"/>
                          <w:marTop w:val="0"/>
                          <w:marBottom w:val="0"/>
                          <w:divBdr>
                            <w:top w:val="none" w:sz="0" w:space="0" w:color="auto"/>
                            <w:left w:val="none" w:sz="0" w:space="0" w:color="auto"/>
                            <w:bottom w:val="none" w:sz="0" w:space="0" w:color="auto"/>
                            <w:right w:val="none" w:sz="0" w:space="0" w:color="auto"/>
                          </w:divBdr>
                        </w:div>
                        <w:div w:id="267196563">
                          <w:marLeft w:val="0"/>
                          <w:marRight w:val="0"/>
                          <w:marTop w:val="0"/>
                          <w:marBottom w:val="0"/>
                          <w:divBdr>
                            <w:top w:val="none" w:sz="0" w:space="0" w:color="auto"/>
                            <w:left w:val="none" w:sz="0" w:space="0" w:color="auto"/>
                            <w:bottom w:val="none" w:sz="0" w:space="0" w:color="auto"/>
                            <w:right w:val="none" w:sz="0" w:space="0" w:color="auto"/>
                          </w:divBdr>
                        </w:div>
                        <w:div w:id="1366441792">
                          <w:marLeft w:val="0"/>
                          <w:marRight w:val="0"/>
                          <w:marTop w:val="0"/>
                          <w:marBottom w:val="0"/>
                          <w:divBdr>
                            <w:top w:val="none" w:sz="0" w:space="0" w:color="auto"/>
                            <w:left w:val="none" w:sz="0" w:space="0" w:color="auto"/>
                            <w:bottom w:val="none" w:sz="0" w:space="0" w:color="auto"/>
                            <w:right w:val="none" w:sz="0" w:space="0" w:color="auto"/>
                          </w:divBdr>
                        </w:div>
                        <w:div w:id="671446659">
                          <w:marLeft w:val="0"/>
                          <w:marRight w:val="0"/>
                          <w:marTop w:val="0"/>
                          <w:marBottom w:val="0"/>
                          <w:divBdr>
                            <w:top w:val="none" w:sz="0" w:space="0" w:color="auto"/>
                            <w:left w:val="none" w:sz="0" w:space="0" w:color="auto"/>
                            <w:bottom w:val="none" w:sz="0" w:space="0" w:color="auto"/>
                            <w:right w:val="none" w:sz="0" w:space="0" w:color="auto"/>
                          </w:divBdr>
                        </w:div>
                        <w:div w:id="935673349">
                          <w:marLeft w:val="0"/>
                          <w:marRight w:val="0"/>
                          <w:marTop w:val="0"/>
                          <w:marBottom w:val="0"/>
                          <w:divBdr>
                            <w:top w:val="none" w:sz="0" w:space="0" w:color="auto"/>
                            <w:left w:val="none" w:sz="0" w:space="0" w:color="auto"/>
                            <w:bottom w:val="none" w:sz="0" w:space="0" w:color="auto"/>
                            <w:right w:val="none" w:sz="0" w:space="0" w:color="auto"/>
                          </w:divBdr>
                        </w:div>
                        <w:div w:id="1669089737">
                          <w:marLeft w:val="0"/>
                          <w:marRight w:val="0"/>
                          <w:marTop w:val="0"/>
                          <w:marBottom w:val="0"/>
                          <w:divBdr>
                            <w:top w:val="none" w:sz="0" w:space="0" w:color="auto"/>
                            <w:left w:val="none" w:sz="0" w:space="0" w:color="auto"/>
                            <w:bottom w:val="none" w:sz="0" w:space="0" w:color="auto"/>
                            <w:right w:val="none" w:sz="0" w:space="0" w:color="auto"/>
                          </w:divBdr>
                        </w:div>
                        <w:div w:id="1386561863">
                          <w:marLeft w:val="0"/>
                          <w:marRight w:val="0"/>
                          <w:marTop w:val="0"/>
                          <w:marBottom w:val="0"/>
                          <w:divBdr>
                            <w:top w:val="none" w:sz="0" w:space="0" w:color="auto"/>
                            <w:left w:val="none" w:sz="0" w:space="0" w:color="auto"/>
                            <w:bottom w:val="none" w:sz="0" w:space="0" w:color="auto"/>
                            <w:right w:val="none" w:sz="0" w:space="0" w:color="auto"/>
                          </w:divBdr>
                        </w:div>
                        <w:div w:id="1368943754">
                          <w:marLeft w:val="0"/>
                          <w:marRight w:val="0"/>
                          <w:marTop w:val="0"/>
                          <w:marBottom w:val="0"/>
                          <w:divBdr>
                            <w:top w:val="none" w:sz="0" w:space="0" w:color="auto"/>
                            <w:left w:val="none" w:sz="0" w:space="0" w:color="auto"/>
                            <w:bottom w:val="none" w:sz="0" w:space="0" w:color="auto"/>
                            <w:right w:val="none" w:sz="0" w:space="0" w:color="auto"/>
                          </w:divBdr>
                        </w:div>
                        <w:div w:id="526261389">
                          <w:marLeft w:val="0"/>
                          <w:marRight w:val="0"/>
                          <w:marTop w:val="0"/>
                          <w:marBottom w:val="0"/>
                          <w:divBdr>
                            <w:top w:val="none" w:sz="0" w:space="0" w:color="auto"/>
                            <w:left w:val="none" w:sz="0" w:space="0" w:color="auto"/>
                            <w:bottom w:val="none" w:sz="0" w:space="0" w:color="auto"/>
                            <w:right w:val="none" w:sz="0" w:space="0" w:color="auto"/>
                          </w:divBdr>
                        </w:div>
                        <w:div w:id="1476794468">
                          <w:marLeft w:val="0"/>
                          <w:marRight w:val="0"/>
                          <w:marTop w:val="0"/>
                          <w:marBottom w:val="0"/>
                          <w:divBdr>
                            <w:top w:val="none" w:sz="0" w:space="0" w:color="auto"/>
                            <w:left w:val="none" w:sz="0" w:space="0" w:color="auto"/>
                            <w:bottom w:val="none" w:sz="0" w:space="0" w:color="auto"/>
                            <w:right w:val="none" w:sz="0" w:space="0" w:color="auto"/>
                          </w:divBdr>
                        </w:div>
                        <w:div w:id="1316568754">
                          <w:marLeft w:val="0"/>
                          <w:marRight w:val="0"/>
                          <w:marTop w:val="0"/>
                          <w:marBottom w:val="0"/>
                          <w:divBdr>
                            <w:top w:val="none" w:sz="0" w:space="0" w:color="auto"/>
                            <w:left w:val="none" w:sz="0" w:space="0" w:color="auto"/>
                            <w:bottom w:val="none" w:sz="0" w:space="0" w:color="auto"/>
                            <w:right w:val="none" w:sz="0" w:space="0" w:color="auto"/>
                          </w:divBdr>
                        </w:div>
                        <w:div w:id="1595505609">
                          <w:marLeft w:val="0"/>
                          <w:marRight w:val="0"/>
                          <w:marTop w:val="0"/>
                          <w:marBottom w:val="0"/>
                          <w:divBdr>
                            <w:top w:val="none" w:sz="0" w:space="0" w:color="auto"/>
                            <w:left w:val="none" w:sz="0" w:space="0" w:color="auto"/>
                            <w:bottom w:val="none" w:sz="0" w:space="0" w:color="auto"/>
                            <w:right w:val="none" w:sz="0" w:space="0" w:color="auto"/>
                          </w:divBdr>
                        </w:div>
                        <w:div w:id="52629412">
                          <w:marLeft w:val="0"/>
                          <w:marRight w:val="0"/>
                          <w:marTop w:val="0"/>
                          <w:marBottom w:val="0"/>
                          <w:divBdr>
                            <w:top w:val="none" w:sz="0" w:space="0" w:color="auto"/>
                            <w:left w:val="none" w:sz="0" w:space="0" w:color="auto"/>
                            <w:bottom w:val="none" w:sz="0" w:space="0" w:color="auto"/>
                            <w:right w:val="none" w:sz="0" w:space="0" w:color="auto"/>
                          </w:divBdr>
                        </w:div>
                        <w:div w:id="263071526">
                          <w:marLeft w:val="0"/>
                          <w:marRight w:val="0"/>
                          <w:marTop w:val="0"/>
                          <w:marBottom w:val="0"/>
                          <w:divBdr>
                            <w:top w:val="none" w:sz="0" w:space="0" w:color="auto"/>
                            <w:left w:val="none" w:sz="0" w:space="0" w:color="auto"/>
                            <w:bottom w:val="none" w:sz="0" w:space="0" w:color="auto"/>
                            <w:right w:val="none" w:sz="0" w:space="0" w:color="auto"/>
                          </w:divBdr>
                        </w:div>
                        <w:div w:id="2018077748">
                          <w:marLeft w:val="0"/>
                          <w:marRight w:val="0"/>
                          <w:marTop w:val="0"/>
                          <w:marBottom w:val="0"/>
                          <w:divBdr>
                            <w:top w:val="none" w:sz="0" w:space="0" w:color="auto"/>
                            <w:left w:val="none" w:sz="0" w:space="0" w:color="auto"/>
                            <w:bottom w:val="none" w:sz="0" w:space="0" w:color="auto"/>
                            <w:right w:val="none" w:sz="0" w:space="0" w:color="auto"/>
                          </w:divBdr>
                        </w:div>
                        <w:div w:id="560137544">
                          <w:marLeft w:val="0"/>
                          <w:marRight w:val="0"/>
                          <w:marTop w:val="0"/>
                          <w:marBottom w:val="0"/>
                          <w:divBdr>
                            <w:top w:val="none" w:sz="0" w:space="0" w:color="auto"/>
                            <w:left w:val="none" w:sz="0" w:space="0" w:color="auto"/>
                            <w:bottom w:val="none" w:sz="0" w:space="0" w:color="auto"/>
                            <w:right w:val="none" w:sz="0" w:space="0" w:color="auto"/>
                          </w:divBdr>
                        </w:div>
                        <w:div w:id="689183034">
                          <w:marLeft w:val="0"/>
                          <w:marRight w:val="0"/>
                          <w:marTop w:val="0"/>
                          <w:marBottom w:val="0"/>
                          <w:divBdr>
                            <w:top w:val="none" w:sz="0" w:space="0" w:color="auto"/>
                            <w:left w:val="none" w:sz="0" w:space="0" w:color="auto"/>
                            <w:bottom w:val="none" w:sz="0" w:space="0" w:color="auto"/>
                            <w:right w:val="none" w:sz="0" w:space="0" w:color="auto"/>
                          </w:divBdr>
                        </w:div>
                        <w:div w:id="1399281159">
                          <w:marLeft w:val="0"/>
                          <w:marRight w:val="0"/>
                          <w:marTop w:val="0"/>
                          <w:marBottom w:val="0"/>
                          <w:divBdr>
                            <w:top w:val="none" w:sz="0" w:space="0" w:color="auto"/>
                            <w:left w:val="none" w:sz="0" w:space="0" w:color="auto"/>
                            <w:bottom w:val="none" w:sz="0" w:space="0" w:color="auto"/>
                            <w:right w:val="none" w:sz="0" w:space="0" w:color="auto"/>
                          </w:divBdr>
                        </w:div>
                        <w:div w:id="2051026493">
                          <w:marLeft w:val="0"/>
                          <w:marRight w:val="0"/>
                          <w:marTop w:val="0"/>
                          <w:marBottom w:val="0"/>
                          <w:divBdr>
                            <w:top w:val="none" w:sz="0" w:space="0" w:color="auto"/>
                            <w:left w:val="none" w:sz="0" w:space="0" w:color="auto"/>
                            <w:bottom w:val="none" w:sz="0" w:space="0" w:color="auto"/>
                            <w:right w:val="none" w:sz="0" w:space="0" w:color="auto"/>
                          </w:divBdr>
                        </w:div>
                        <w:div w:id="4212884">
                          <w:marLeft w:val="0"/>
                          <w:marRight w:val="0"/>
                          <w:marTop w:val="0"/>
                          <w:marBottom w:val="0"/>
                          <w:divBdr>
                            <w:top w:val="none" w:sz="0" w:space="0" w:color="auto"/>
                            <w:left w:val="none" w:sz="0" w:space="0" w:color="auto"/>
                            <w:bottom w:val="none" w:sz="0" w:space="0" w:color="auto"/>
                            <w:right w:val="none" w:sz="0" w:space="0" w:color="auto"/>
                          </w:divBdr>
                        </w:div>
                        <w:div w:id="2019967225">
                          <w:marLeft w:val="0"/>
                          <w:marRight w:val="0"/>
                          <w:marTop w:val="0"/>
                          <w:marBottom w:val="0"/>
                          <w:divBdr>
                            <w:top w:val="none" w:sz="0" w:space="0" w:color="auto"/>
                            <w:left w:val="none" w:sz="0" w:space="0" w:color="auto"/>
                            <w:bottom w:val="none" w:sz="0" w:space="0" w:color="auto"/>
                            <w:right w:val="none" w:sz="0" w:space="0" w:color="auto"/>
                          </w:divBdr>
                        </w:div>
                        <w:div w:id="996154367">
                          <w:marLeft w:val="0"/>
                          <w:marRight w:val="0"/>
                          <w:marTop w:val="0"/>
                          <w:marBottom w:val="0"/>
                          <w:divBdr>
                            <w:top w:val="none" w:sz="0" w:space="0" w:color="auto"/>
                            <w:left w:val="none" w:sz="0" w:space="0" w:color="auto"/>
                            <w:bottom w:val="none" w:sz="0" w:space="0" w:color="auto"/>
                            <w:right w:val="none" w:sz="0" w:space="0" w:color="auto"/>
                          </w:divBdr>
                        </w:div>
                        <w:div w:id="549802864">
                          <w:marLeft w:val="0"/>
                          <w:marRight w:val="0"/>
                          <w:marTop w:val="0"/>
                          <w:marBottom w:val="0"/>
                          <w:divBdr>
                            <w:top w:val="none" w:sz="0" w:space="0" w:color="auto"/>
                            <w:left w:val="none" w:sz="0" w:space="0" w:color="auto"/>
                            <w:bottom w:val="none" w:sz="0" w:space="0" w:color="auto"/>
                            <w:right w:val="none" w:sz="0" w:space="0" w:color="auto"/>
                          </w:divBdr>
                        </w:div>
                        <w:div w:id="32341412">
                          <w:marLeft w:val="0"/>
                          <w:marRight w:val="0"/>
                          <w:marTop w:val="0"/>
                          <w:marBottom w:val="0"/>
                          <w:divBdr>
                            <w:top w:val="none" w:sz="0" w:space="0" w:color="auto"/>
                            <w:left w:val="none" w:sz="0" w:space="0" w:color="auto"/>
                            <w:bottom w:val="none" w:sz="0" w:space="0" w:color="auto"/>
                            <w:right w:val="none" w:sz="0" w:space="0" w:color="auto"/>
                          </w:divBdr>
                        </w:div>
                        <w:div w:id="648100052">
                          <w:marLeft w:val="0"/>
                          <w:marRight w:val="0"/>
                          <w:marTop w:val="0"/>
                          <w:marBottom w:val="0"/>
                          <w:divBdr>
                            <w:top w:val="none" w:sz="0" w:space="0" w:color="auto"/>
                            <w:left w:val="none" w:sz="0" w:space="0" w:color="auto"/>
                            <w:bottom w:val="none" w:sz="0" w:space="0" w:color="auto"/>
                            <w:right w:val="none" w:sz="0" w:space="0" w:color="auto"/>
                          </w:divBdr>
                        </w:div>
                        <w:div w:id="620916398">
                          <w:marLeft w:val="0"/>
                          <w:marRight w:val="0"/>
                          <w:marTop w:val="0"/>
                          <w:marBottom w:val="0"/>
                          <w:divBdr>
                            <w:top w:val="none" w:sz="0" w:space="0" w:color="auto"/>
                            <w:left w:val="none" w:sz="0" w:space="0" w:color="auto"/>
                            <w:bottom w:val="none" w:sz="0" w:space="0" w:color="auto"/>
                            <w:right w:val="none" w:sz="0" w:space="0" w:color="auto"/>
                          </w:divBdr>
                        </w:div>
                        <w:div w:id="855195034">
                          <w:marLeft w:val="0"/>
                          <w:marRight w:val="0"/>
                          <w:marTop w:val="0"/>
                          <w:marBottom w:val="0"/>
                          <w:divBdr>
                            <w:top w:val="none" w:sz="0" w:space="0" w:color="auto"/>
                            <w:left w:val="none" w:sz="0" w:space="0" w:color="auto"/>
                            <w:bottom w:val="none" w:sz="0" w:space="0" w:color="auto"/>
                            <w:right w:val="none" w:sz="0" w:space="0" w:color="auto"/>
                          </w:divBdr>
                        </w:div>
                        <w:div w:id="1531380122">
                          <w:marLeft w:val="0"/>
                          <w:marRight w:val="0"/>
                          <w:marTop w:val="0"/>
                          <w:marBottom w:val="0"/>
                          <w:divBdr>
                            <w:top w:val="none" w:sz="0" w:space="0" w:color="auto"/>
                            <w:left w:val="none" w:sz="0" w:space="0" w:color="auto"/>
                            <w:bottom w:val="none" w:sz="0" w:space="0" w:color="auto"/>
                            <w:right w:val="none" w:sz="0" w:space="0" w:color="auto"/>
                          </w:divBdr>
                        </w:div>
                        <w:div w:id="2074036831">
                          <w:marLeft w:val="0"/>
                          <w:marRight w:val="0"/>
                          <w:marTop w:val="0"/>
                          <w:marBottom w:val="0"/>
                          <w:divBdr>
                            <w:top w:val="none" w:sz="0" w:space="0" w:color="auto"/>
                            <w:left w:val="none" w:sz="0" w:space="0" w:color="auto"/>
                            <w:bottom w:val="none" w:sz="0" w:space="0" w:color="auto"/>
                            <w:right w:val="none" w:sz="0" w:space="0" w:color="auto"/>
                          </w:divBdr>
                        </w:div>
                        <w:div w:id="872763710">
                          <w:marLeft w:val="0"/>
                          <w:marRight w:val="0"/>
                          <w:marTop w:val="0"/>
                          <w:marBottom w:val="0"/>
                          <w:divBdr>
                            <w:top w:val="none" w:sz="0" w:space="0" w:color="auto"/>
                            <w:left w:val="none" w:sz="0" w:space="0" w:color="auto"/>
                            <w:bottom w:val="none" w:sz="0" w:space="0" w:color="auto"/>
                            <w:right w:val="none" w:sz="0" w:space="0" w:color="auto"/>
                          </w:divBdr>
                        </w:div>
                        <w:div w:id="1529175201">
                          <w:marLeft w:val="0"/>
                          <w:marRight w:val="0"/>
                          <w:marTop w:val="0"/>
                          <w:marBottom w:val="0"/>
                          <w:divBdr>
                            <w:top w:val="none" w:sz="0" w:space="0" w:color="auto"/>
                            <w:left w:val="none" w:sz="0" w:space="0" w:color="auto"/>
                            <w:bottom w:val="none" w:sz="0" w:space="0" w:color="auto"/>
                            <w:right w:val="none" w:sz="0" w:space="0" w:color="auto"/>
                          </w:divBdr>
                        </w:div>
                        <w:div w:id="675184431">
                          <w:marLeft w:val="0"/>
                          <w:marRight w:val="0"/>
                          <w:marTop w:val="0"/>
                          <w:marBottom w:val="0"/>
                          <w:divBdr>
                            <w:top w:val="none" w:sz="0" w:space="0" w:color="auto"/>
                            <w:left w:val="none" w:sz="0" w:space="0" w:color="auto"/>
                            <w:bottom w:val="none" w:sz="0" w:space="0" w:color="auto"/>
                            <w:right w:val="none" w:sz="0" w:space="0" w:color="auto"/>
                          </w:divBdr>
                        </w:div>
                        <w:div w:id="1800419045">
                          <w:marLeft w:val="0"/>
                          <w:marRight w:val="0"/>
                          <w:marTop w:val="0"/>
                          <w:marBottom w:val="0"/>
                          <w:divBdr>
                            <w:top w:val="none" w:sz="0" w:space="0" w:color="auto"/>
                            <w:left w:val="none" w:sz="0" w:space="0" w:color="auto"/>
                            <w:bottom w:val="none" w:sz="0" w:space="0" w:color="auto"/>
                            <w:right w:val="none" w:sz="0" w:space="0" w:color="auto"/>
                          </w:divBdr>
                        </w:div>
                        <w:div w:id="385840532">
                          <w:marLeft w:val="0"/>
                          <w:marRight w:val="0"/>
                          <w:marTop w:val="0"/>
                          <w:marBottom w:val="0"/>
                          <w:divBdr>
                            <w:top w:val="none" w:sz="0" w:space="0" w:color="auto"/>
                            <w:left w:val="none" w:sz="0" w:space="0" w:color="auto"/>
                            <w:bottom w:val="none" w:sz="0" w:space="0" w:color="auto"/>
                            <w:right w:val="none" w:sz="0" w:space="0" w:color="auto"/>
                          </w:divBdr>
                        </w:div>
                        <w:div w:id="1259875660">
                          <w:marLeft w:val="0"/>
                          <w:marRight w:val="0"/>
                          <w:marTop w:val="0"/>
                          <w:marBottom w:val="0"/>
                          <w:divBdr>
                            <w:top w:val="none" w:sz="0" w:space="0" w:color="auto"/>
                            <w:left w:val="none" w:sz="0" w:space="0" w:color="auto"/>
                            <w:bottom w:val="none" w:sz="0" w:space="0" w:color="auto"/>
                            <w:right w:val="none" w:sz="0" w:space="0" w:color="auto"/>
                          </w:divBdr>
                        </w:div>
                        <w:div w:id="1360932856">
                          <w:marLeft w:val="0"/>
                          <w:marRight w:val="0"/>
                          <w:marTop w:val="0"/>
                          <w:marBottom w:val="0"/>
                          <w:divBdr>
                            <w:top w:val="none" w:sz="0" w:space="0" w:color="auto"/>
                            <w:left w:val="none" w:sz="0" w:space="0" w:color="auto"/>
                            <w:bottom w:val="none" w:sz="0" w:space="0" w:color="auto"/>
                            <w:right w:val="none" w:sz="0" w:space="0" w:color="auto"/>
                          </w:divBdr>
                        </w:div>
                        <w:div w:id="1597517125">
                          <w:marLeft w:val="0"/>
                          <w:marRight w:val="0"/>
                          <w:marTop w:val="0"/>
                          <w:marBottom w:val="0"/>
                          <w:divBdr>
                            <w:top w:val="none" w:sz="0" w:space="0" w:color="auto"/>
                            <w:left w:val="none" w:sz="0" w:space="0" w:color="auto"/>
                            <w:bottom w:val="none" w:sz="0" w:space="0" w:color="auto"/>
                            <w:right w:val="none" w:sz="0" w:space="0" w:color="auto"/>
                          </w:divBdr>
                        </w:div>
                        <w:div w:id="1280379838">
                          <w:marLeft w:val="0"/>
                          <w:marRight w:val="0"/>
                          <w:marTop w:val="0"/>
                          <w:marBottom w:val="0"/>
                          <w:divBdr>
                            <w:top w:val="none" w:sz="0" w:space="0" w:color="auto"/>
                            <w:left w:val="none" w:sz="0" w:space="0" w:color="auto"/>
                            <w:bottom w:val="none" w:sz="0" w:space="0" w:color="auto"/>
                            <w:right w:val="none" w:sz="0" w:space="0" w:color="auto"/>
                          </w:divBdr>
                        </w:div>
                        <w:div w:id="2075425172">
                          <w:marLeft w:val="0"/>
                          <w:marRight w:val="0"/>
                          <w:marTop w:val="0"/>
                          <w:marBottom w:val="0"/>
                          <w:divBdr>
                            <w:top w:val="none" w:sz="0" w:space="0" w:color="auto"/>
                            <w:left w:val="none" w:sz="0" w:space="0" w:color="auto"/>
                            <w:bottom w:val="none" w:sz="0" w:space="0" w:color="auto"/>
                            <w:right w:val="none" w:sz="0" w:space="0" w:color="auto"/>
                          </w:divBdr>
                        </w:div>
                        <w:div w:id="1315181976">
                          <w:marLeft w:val="0"/>
                          <w:marRight w:val="0"/>
                          <w:marTop w:val="0"/>
                          <w:marBottom w:val="0"/>
                          <w:divBdr>
                            <w:top w:val="none" w:sz="0" w:space="0" w:color="auto"/>
                            <w:left w:val="none" w:sz="0" w:space="0" w:color="auto"/>
                            <w:bottom w:val="none" w:sz="0" w:space="0" w:color="auto"/>
                            <w:right w:val="none" w:sz="0" w:space="0" w:color="auto"/>
                          </w:divBdr>
                        </w:div>
                        <w:div w:id="1980727015">
                          <w:marLeft w:val="0"/>
                          <w:marRight w:val="0"/>
                          <w:marTop w:val="0"/>
                          <w:marBottom w:val="0"/>
                          <w:divBdr>
                            <w:top w:val="none" w:sz="0" w:space="0" w:color="auto"/>
                            <w:left w:val="none" w:sz="0" w:space="0" w:color="auto"/>
                            <w:bottom w:val="none" w:sz="0" w:space="0" w:color="auto"/>
                            <w:right w:val="none" w:sz="0" w:space="0" w:color="auto"/>
                          </w:divBdr>
                        </w:div>
                        <w:div w:id="70584942">
                          <w:marLeft w:val="0"/>
                          <w:marRight w:val="0"/>
                          <w:marTop w:val="0"/>
                          <w:marBottom w:val="0"/>
                          <w:divBdr>
                            <w:top w:val="none" w:sz="0" w:space="0" w:color="auto"/>
                            <w:left w:val="none" w:sz="0" w:space="0" w:color="auto"/>
                            <w:bottom w:val="none" w:sz="0" w:space="0" w:color="auto"/>
                            <w:right w:val="none" w:sz="0" w:space="0" w:color="auto"/>
                          </w:divBdr>
                        </w:div>
                        <w:div w:id="697704944">
                          <w:marLeft w:val="0"/>
                          <w:marRight w:val="0"/>
                          <w:marTop w:val="0"/>
                          <w:marBottom w:val="0"/>
                          <w:divBdr>
                            <w:top w:val="none" w:sz="0" w:space="0" w:color="auto"/>
                            <w:left w:val="none" w:sz="0" w:space="0" w:color="auto"/>
                            <w:bottom w:val="none" w:sz="0" w:space="0" w:color="auto"/>
                            <w:right w:val="none" w:sz="0" w:space="0" w:color="auto"/>
                          </w:divBdr>
                        </w:div>
                        <w:div w:id="204830006">
                          <w:marLeft w:val="0"/>
                          <w:marRight w:val="0"/>
                          <w:marTop w:val="0"/>
                          <w:marBottom w:val="0"/>
                          <w:divBdr>
                            <w:top w:val="none" w:sz="0" w:space="0" w:color="auto"/>
                            <w:left w:val="none" w:sz="0" w:space="0" w:color="auto"/>
                            <w:bottom w:val="none" w:sz="0" w:space="0" w:color="auto"/>
                            <w:right w:val="none" w:sz="0" w:space="0" w:color="auto"/>
                          </w:divBdr>
                        </w:div>
                        <w:div w:id="1046687317">
                          <w:marLeft w:val="0"/>
                          <w:marRight w:val="0"/>
                          <w:marTop w:val="0"/>
                          <w:marBottom w:val="0"/>
                          <w:divBdr>
                            <w:top w:val="none" w:sz="0" w:space="0" w:color="auto"/>
                            <w:left w:val="none" w:sz="0" w:space="0" w:color="auto"/>
                            <w:bottom w:val="none" w:sz="0" w:space="0" w:color="auto"/>
                            <w:right w:val="none" w:sz="0" w:space="0" w:color="auto"/>
                          </w:divBdr>
                        </w:div>
                        <w:div w:id="2135639593">
                          <w:marLeft w:val="0"/>
                          <w:marRight w:val="0"/>
                          <w:marTop w:val="0"/>
                          <w:marBottom w:val="0"/>
                          <w:divBdr>
                            <w:top w:val="none" w:sz="0" w:space="0" w:color="auto"/>
                            <w:left w:val="none" w:sz="0" w:space="0" w:color="auto"/>
                            <w:bottom w:val="none" w:sz="0" w:space="0" w:color="auto"/>
                            <w:right w:val="none" w:sz="0" w:space="0" w:color="auto"/>
                          </w:divBdr>
                        </w:div>
                        <w:div w:id="561137993">
                          <w:marLeft w:val="0"/>
                          <w:marRight w:val="0"/>
                          <w:marTop w:val="0"/>
                          <w:marBottom w:val="0"/>
                          <w:divBdr>
                            <w:top w:val="none" w:sz="0" w:space="0" w:color="auto"/>
                            <w:left w:val="none" w:sz="0" w:space="0" w:color="auto"/>
                            <w:bottom w:val="none" w:sz="0" w:space="0" w:color="auto"/>
                            <w:right w:val="none" w:sz="0" w:space="0" w:color="auto"/>
                          </w:divBdr>
                        </w:div>
                        <w:div w:id="468596863">
                          <w:marLeft w:val="0"/>
                          <w:marRight w:val="0"/>
                          <w:marTop w:val="0"/>
                          <w:marBottom w:val="0"/>
                          <w:divBdr>
                            <w:top w:val="none" w:sz="0" w:space="0" w:color="auto"/>
                            <w:left w:val="none" w:sz="0" w:space="0" w:color="auto"/>
                            <w:bottom w:val="none" w:sz="0" w:space="0" w:color="auto"/>
                            <w:right w:val="none" w:sz="0" w:space="0" w:color="auto"/>
                          </w:divBdr>
                        </w:div>
                        <w:div w:id="112018280">
                          <w:marLeft w:val="0"/>
                          <w:marRight w:val="0"/>
                          <w:marTop w:val="0"/>
                          <w:marBottom w:val="0"/>
                          <w:divBdr>
                            <w:top w:val="none" w:sz="0" w:space="0" w:color="auto"/>
                            <w:left w:val="none" w:sz="0" w:space="0" w:color="auto"/>
                            <w:bottom w:val="none" w:sz="0" w:space="0" w:color="auto"/>
                            <w:right w:val="none" w:sz="0" w:space="0" w:color="auto"/>
                          </w:divBdr>
                        </w:div>
                        <w:div w:id="197594046">
                          <w:marLeft w:val="0"/>
                          <w:marRight w:val="0"/>
                          <w:marTop w:val="0"/>
                          <w:marBottom w:val="0"/>
                          <w:divBdr>
                            <w:top w:val="none" w:sz="0" w:space="0" w:color="auto"/>
                            <w:left w:val="none" w:sz="0" w:space="0" w:color="auto"/>
                            <w:bottom w:val="none" w:sz="0" w:space="0" w:color="auto"/>
                            <w:right w:val="none" w:sz="0" w:space="0" w:color="auto"/>
                          </w:divBdr>
                        </w:div>
                        <w:div w:id="284583535">
                          <w:marLeft w:val="0"/>
                          <w:marRight w:val="0"/>
                          <w:marTop w:val="0"/>
                          <w:marBottom w:val="0"/>
                          <w:divBdr>
                            <w:top w:val="none" w:sz="0" w:space="0" w:color="auto"/>
                            <w:left w:val="none" w:sz="0" w:space="0" w:color="auto"/>
                            <w:bottom w:val="none" w:sz="0" w:space="0" w:color="auto"/>
                            <w:right w:val="none" w:sz="0" w:space="0" w:color="auto"/>
                          </w:divBdr>
                        </w:div>
                        <w:div w:id="1763836579">
                          <w:marLeft w:val="0"/>
                          <w:marRight w:val="0"/>
                          <w:marTop w:val="0"/>
                          <w:marBottom w:val="0"/>
                          <w:divBdr>
                            <w:top w:val="none" w:sz="0" w:space="0" w:color="auto"/>
                            <w:left w:val="none" w:sz="0" w:space="0" w:color="auto"/>
                            <w:bottom w:val="none" w:sz="0" w:space="0" w:color="auto"/>
                            <w:right w:val="none" w:sz="0" w:space="0" w:color="auto"/>
                          </w:divBdr>
                        </w:div>
                        <w:div w:id="841702671">
                          <w:marLeft w:val="0"/>
                          <w:marRight w:val="0"/>
                          <w:marTop w:val="0"/>
                          <w:marBottom w:val="0"/>
                          <w:divBdr>
                            <w:top w:val="none" w:sz="0" w:space="0" w:color="auto"/>
                            <w:left w:val="none" w:sz="0" w:space="0" w:color="auto"/>
                            <w:bottom w:val="none" w:sz="0" w:space="0" w:color="auto"/>
                            <w:right w:val="none" w:sz="0" w:space="0" w:color="auto"/>
                          </w:divBdr>
                        </w:div>
                        <w:div w:id="571499994">
                          <w:marLeft w:val="0"/>
                          <w:marRight w:val="0"/>
                          <w:marTop w:val="0"/>
                          <w:marBottom w:val="0"/>
                          <w:divBdr>
                            <w:top w:val="none" w:sz="0" w:space="0" w:color="auto"/>
                            <w:left w:val="none" w:sz="0" w:space="0" w:color="auto"/>
                            <w:bottom w:val="none" w:sz="0" w:space="0" w:color="auto"/>
                            <w:right w:val="none" w:sz="0" w:space="0" w:color="auto"/>
                          </w:divBdr>
                        </w:div>
                        <w:div w:id="1942490199">
                          <w:marLeft w:val="0"/>
                          <w:marRight w:val="0"/>
                          <w:marTop w:val="0"/>
                          <w:marBottom w:val="0"/>
                          <w:divBdr>
                            <w:top w:val="none" w:sz="0" w:space="0" w:color="auto"/>
                            <w:left w:val="none" w:sz="0" w:space="0" w:color="auto"/>
                            <w:bottom w:val="none" w:sz="0" w:space="0" w:color="auto"/>
                            <w:right w:val="none" w:sz="0" w:space="0" w:color="auto"/>
                          </w:divBdr>
                        </w:div>
                        <w:div w:id="1973554581">
                          <w:marLeft w:val="0"/>
                          <w:marRight w:val="0"/>
                          <w:marTop w:val="0"/>
                          <w:marBottom w:val="0"/>
                          <w:divBdr>
                            <w:top w:val="none" w:sz="0" w:space="0" w:color="auto"/>
                            <w:left w:val="none" w:sz="0" w:space="0" w:color="auto"/>
                            <w:bottom w:val="none" w:sz="0" w:space="0" w:color="auto"/>
                            <w:right w:val="none" w:sz="0" w:space="0" w:color="auto"/>
                          </w:divBdr>
                        </w:div>
                        <w:div w:id="321086874">
                          <w:marLeft w:val="0"/>
                          <w:marRight w:val="0"/>
                          <w:marTop w:val="0"/>
                          <w:marBottom w:val="0"/>
                          <w:divBdr>
                            <w:top w:val="none" w:sz="0" w:space="0" w:color="auto"/>
                            <w:left w:val="none" w:sz="0" w:space="0" w:color="auto"/>
                            <w:bottom w:val="none" w:sz="0" w:space="0" w:color="auto"/>
                            <w:right w:val="none" w:sz="0" w:space="0" w:color="auto"/>
                          </w:divBdr>
                        </w:div>
                        <w:div w:id="1863006088">
                          <w:marLeft w:val="0"/>
                          <w:marRight w:val="0"/>
                          <w:marTop w:val="0"/>
                          <w:marBottom w:val="0"/>
                          <w:divBdr>
                            <w:top w:val="none" w:sz="0" w:space="0" w:color="auto"/>
                            <w:left w:val="none" w:sz="0" w:space="0" w:color="auto"/>
                            <w:bottom w:val="none" w:sz="0" w:space="0" w:color="auto"/>
                            <w:right w:val="none" w:sz="0" w:space="0" w:color="auto"/>
                          </w:divBdr>
                        </w:div>
                        <w:div w:id="1831940743">
                          <w:marLeft w:val="0"/>
                          <w:marRight w:val="0"/>
                          <w:marTop w:val="0"/>
                          <w:marBottom w:val="0"/>
                          <w:divBdr>
                            <w:top w:val="none" w:sz="0" w:space="0" w:color="auto"/>
                            <w:left w:val="none" w:sz="0" w:space="0" w:color="auto"/>
                            <w:bottom w:val="none" w:sz="0" w:space="0" w:color="auto"/>
                            <w:right w:val="none" w:sz="0" w:space="0" w:color="auto"/>
                          </w:divBdr>
                        </w:div>
                        <w:div w:id="2012874581">
                          <w:marLeft w:val="0"/>
                          <w:marRight w:val="0"/>
                          <w:marTop w:val="0"/>
                          <w:marBottom w:val="0"/>
                          <w:divBdr>
                            <w:top w:val="none" w:sz="0" w:space="0" w:color="auto"/>
                            <w:left w:val="none" w:sz="0" w:space="0" w:color="auto"/>
                            <w:bottom w:val="none" w:sz="0" w:space="0" w:color="auto"/>
                            <w:right w:val="none" w:sz="0" w:space="0" w:color="auto"/>
                          </w:divBdr>
                        </w:div>
                        <w:div w:id="1081176615">
                          <w:marLeft w:val="0"/>
                          <w:marRight w:val="0"/>
                          <w:marTop w:val="0"/>
                          <w:marBottom w:val="0"/>
                          <w:divBdr>
                            <w:top w:val="none" w:sz="0" w:space="0" w:color="auto"/>
                            <w:left w:val="none" w:sz="0" w:space="0" w:color="auto"/>
                            <w:bottom w:val="none" w:sz="0" w:space="0" w:color="auto"/>
                            <w:right w:val="none" w:sz="0" w:space="0" w:color="auto"/>
                          </w:divBdr>
                        </w:div>
                        <w:div w:id="1965190954">
                          <w:marLeft w:val="0"/>
                          <w:marRight w:val="0"/>
                          <w:marTop w:val="0"/>
                          <w:marBottom w:val="0"/>
                          <w:divBdr>
                            <w:top w:val="none" w:sz="0" w:space="0" w:color="auto"/>
                            <w:left w:val="none" w:sz="0" w:space="0" w:color="auto"/>
                            <w:bottom w:val="none" w:sz="0" w:space="0" w:color="auto"/>
                            <w:right w:val="none" w:sz="0" w:space="0" w:color="auto"/>
                          </w:divBdr>
                        </w:div>
                        <w:div w:id="1074745512">
                          <w:marLeft w:val="0"/>
                          <w:marRight w:val="0"/>
                          <w:marTop w:val="0"/>
                          <w:marBottom w:val="0"/>
                          <w:divBdr>
                            <w:top w:val="none" w:sz="0" w:space="0" w:color="auto"/>
                            <w:left w:val="none" w:sz="0" w:space="0" w:color="auto"/>
                            <w:bottom w:val="none" w:sz="0" w:space="0" w:color="auto"/>
                            <w:right w:val="none" w:sz="0" w:space="0" w:color="auto"/>
                          </w:divBdr>
                        </w:div>
                        <w:div w:id="1739472426">
                          <w:marLeft w:val="0"/>
                          <w:marRight w:val="0"/>
                          <w:marTop w:val="0"/>
                          <w:marBottom w:val="0"/>
                          <w:divBdr>
                            <w:top w:val="none" w:sz="0" w:space="0" w:color="auto"/>
                            <w:left w:val="none" w:sz="0" w:space="0" w:color="auto"/>
                            <w:bottom w:val="none" w:sz="0" w:space="0" w:color="auto"/>
                            <w:right w:val="none" w:sz="0" w:space="0" w:color="auto"/>
                          </w:divBdr>
                        </w:div>
                        <w:div w:id="1770928110">
                          <w:marLeft w:val="0"/>
                          <w:marRight w:val="0"/>
                          <w:marTop w:val="0"/>
                          <w:marBottom w:val="0"/>
                          <w:divBdr>
                            <w:top w:val="none" w:sz="0" w:space="0" w:color="auto"/>
                            <w:left w:val="none" w:sz="0" w:space="0" w:color="auto"/>
                            <w:bottom w:val="none" w:sz="0" w:space="0" w:color="auto"/>
                            <w:right w:val="none" w:sz="0" w:space="0" w:color="auto"/>
                          </w:divBdr>
                        </w:div>
                        <w:div w:id="1012685184">
                          <w:marLeft w:val="0"/>
                          <w:marRight w:val="0"/>
                          <w:marTop w:val="0"/>
                          <w:marBottom w:val="0"/>
                          <w:divBdr>
                            <w:top w:val="none" w:sz="0" w:space="0" w:color="auto"/>
                            <w:left w:val="none" w:sz="0" w:space="0" w:color="auto"/>
                            <w:bottom w:val="none" w:sz="0" w:space="0" w:color="auto"/>
                            <w:right w:val="none" w:sz="0" w:space="0" w:color="auto"/>
                          </w:divBdr>
                        </w:div>
                        <w:div w:id="432097840">
                          <w:marLeft w:val="0"/>
                          <w:marRight w:val="0"/>
                          <w:marTop w:val="0"/>
                          <w:marBottom w:val="0"/>
                          <w:divBdr>
                            <w:top w:val="none" w:sz="0" w:space="0" w:color="auto"/>
                            <w:left w:val="none" w:sz="0" w:space="0" w:color="auto"/>
                            <w:bottom w:val="none" w:sz="0" w:space="0" w:color="auto"/>
                            <w:right w:val="none" w:sz="0" w:space="0" w:color="auto"/>
                          </w:divBdr>
                        </w:div>
                        <w:div w:id="901867806">
                          <w:marLeft w:val="0"/>
                          <w:marRight w:val="0"/>
                          <w:marTop w:val="0"/>
                          <w:marBottom w:val="0"/>
                          <w:divBdr>
                            <w:top w:val="none" w:sz="0" w:space="0" w:color="auto"/>
                            <w:left w:val="none" w:sz="0" w:space="0" w:color="auto"/>
                            <w:bottom w:val="none" w:sz="0" w:space="0" w:color="auto"/>
                            <w:right w:val="none" w:sz="0" w:space="0" w:color="auto"/>
                          </w:divBdr>
                        </w:div>
                        <w:div w:id="1476946906">
                          <w:marLeft w:val="0"/>
                          <w:marRight w:val="0"/>
                          <w:marTop w:val="0"/>
                          <w:marBottom w:val="0"/>
                          <w:divBdr>
                            <w:top w:val="none" w:sz="0" w:space="0" w:color="auto"/>
                            <w:left w:val="none" w:sz="0" w:space="0" w:color="auto"/>
                            <w:bottom w:val="none" w:sz="0" w:space="0" w:color="auto"/>
                            <w:right w:val="none" w:sz="0" w:space="0" w:color="auto"/>
                          </w:divBdr>
                        </w:div>
                        <w:div w:id="571503323">
                          <w:marLeft w:val="0"/>
                          <w:marRight w:val="0"/>
                          <w:marTop w:val="0"/>
                          <w:marBottom w:val="0"/>
                          <w:divBdr>
                            <w:top w:val="none" w:sz="0" w:space="0" w:color="auto"/>
                            <w:left w:val="none" w:sz="0" w:space="0" w:color="auto"/>
                            <w:bottom w:val="none" w:sz="0" w:space="0" w:color="auto"/>
                            <w:right w:val="none" w:sz="0" w:space="0" w:color="auto"/>
                          </w:divBdr>
                        </w:div>
                        <w:div w:id="1835679187">
                          <w:marLeft w:val="0"/>
                          <w:marRight w:val="0"/>
                          <w:marTop w:val="0"/>
                          <w:marBottom w:val="0"/>
                          <w:divBdr>
                            <w:top w:val="none" w:sz="0" w:space="0" w:color="auto"/>
                            <w:left w:val="none" w:sz="0" w:space="0" w:color="auto"/>
                            <w:bottom w:val="none" w:sz="0" w:space="0" w:color="auto"/>
                            <w:right w:val="none" w:sz="0" w:space="0" w:color="auto"/>
                          </w:divBdr>
                        </w:div>
                        <w:div w:id="1405689255">
                          <w:marLeft w:val="0"/>
                          <w:marRight w:val="0"/>
                          <w:marTop w:val="0"/>
                          <w:marBottom w:val="0"/>
                          <w:divBdr>
                            <w:top w:val="none" w:sz="0" w:space="0" w:color="auto"/>
                            <w:left w:val="none" w:sz="0" w:space="0" w:color="auto"/>
                            <w:bottom w:val="none" w:sz="0" w:space="0" w:color="auto"/>
                            <w:right w:val="none" w:sz="0" w:space="0" w:color="auto"/>
                          </w:divBdr>
                        </w:div>
                        <w:div w:id="693111334">
                          <w:marLeft w:val="0"/>
                          <w:marRight w:val="0"/>
                          <w:marTop w:val="0"/>
                          <w:marBottom w:val="0"/>
                          <w:divBdr>
                            <w:top w:val="none" w:sz="0" w:space="0" w:color="auto"/>
                            <w:left w:val="none" w:sz="0" w:space="0" w:color="auto"/>
                            <w:bottom w:val="none" w:sz="0" w:space="0" w:color="auto"/>
                            <w:right w:val="none" w:sz="0" w:space="0" w:color="auto"/>
                          </w:divBdr>
                        </w:div>
                        <w:div w:id="1624730527">
                          <w:marLeft w:val="0"/>
                          <w:marRight w:val="0"/>
                          <w:marTop w:val="0"/>
                          <w:marBottom w:val="0"/>
                          <w:divBdr>
                            <w:top w:val="none" w:sz="0" w:space="0" w:color="auto"/>
                            <w:left w:val="none" w:sz="0" w:space="0" w:color="auto"/>
                            <w:bottom w:val="none" w:sz="0" w:space="0" w:color="auto"/>
                            <w:right w:val="none" w:sz="0" w:space="0" w:color="auto"/>
                          </w:divBdr>
                        </w:div>
                        <w:div w:id="1269195650">
                          <w:marLeft w:val="0"/>
                          <w:marRight w:val="0"/>
                          <w:marTop w:val="0"/>
                          <w:marBottom w:val="0"/>
                          <w:divBdr>
                            <w:top w:val="none" w:sz="0" w:space="0" w:color="auto"/>
                            <w:left w:val="none" w:sz="0" w:space="0" w:color="auto"/>
                            <w:bottom w:val="none" w:sz="0" w:space="0" w:color="auto"/>
                            <w:right w:val="none" w:sz="0" w:space="0" w:color="auto"/>
                          </w:divBdr>
                        </w:div>
                        <w:div w:id="681594357">
                          <w:marLeft w:val="0"/>
                          <w:marRight w:val="0"/>
                          <w:marTop w:val="0"/>
                          <w:marBottom w:val="0"/>
                          <w:divBdr>
                            <w:top w:val="none" w:sz="0" w:space="0" w:color="auto"/>
                            <w:left w:val="none" w:sz="0" w:space="0" w:color="auto"/>
                            <w:bottom w:val="none" w:sz="0" w:space="0" w:color="auto"/>
                            <w:right w:val="none" w:sz="0" w:space="0" w:color="auto"/>
                          </w:divBdr>
                        </w:div>
                      </w:divsChild>
                    </w:div>
                    <w:div w:id="387530505">
                      <w:marLeft w:val="0"/>
                      <w:marRight w:val="0"/>
                      <w:marTop w:val="0"/>
                      <w:marBottom w:val="0"/>
                      <w:divBdr>
                        <w:top w:val="none" w:sz="0" w:space="0" w:color="auto"/>
                        <w:left w:val="none" w:sz="0" w:space="0" w:color="auto"/>
                        <w:bottom w:val="none" w:sz="0" w:space="0" w:color="auto"/>
                        <w:right w:val="none" w:sz="0" w:space="0" w:color="auto"/>
                      </w:divBdr>
                    </w:div>
                    <w:div w:id="822090338">
                      <w:marLeft w:val="0"/>
                      <w:marRight w:val="0"/>
                      <w:marTop w:val="0"/>
                      <w:marBottom w:val="0"/>
                      <w:divBdr>
                        <w:top w:val="none" w:sz="0" w:space="0" w:color="auto"/>
                        <w:left w:val="none" w:sz="0" w:space="0" w:color="auto"/>
                        <w:bottom w:val="none" w:sz="0" w:space="0" w:color="auto"/>
                        <w:right w:val="none" w:sz="0" w:space="0" w:color="auto"/>
                      </w:divBdr>
                      <w:divsChild>
                        <w:div w:id="517156565">
                          <w:marLeft w:val="0"/>
                          <w:marRight w:val="0"/>
                          <w:marTop w:val="0"/>
                          <w:marBottom w:val="0"/>
                          <w:divBdr>
                            <w:top w:val="none" w:sz="0" w:space="0" w:color="auto"/>
                            <w:left w:val="none" w:sz="0" w:space="0" w:color="auto"/>
                            <w:bottom w:val="none" w:sz="0" w:space="0" w:color="auto"/>
                            <w:right w:val="none" w:sz="0" w:space="0" w:color="auto"/>
                          </w:divBdr>
                          <w:divsChild>
                            <w:div w:id="1865286407">
                              <w:marLeft w:val="0"/>
                              <w:marRight w:val="0"/>
                              <w:marTop w:val="0"/>
                              <w:marBottom w:val="0"/>
                              <w:divBdr>
                                <w:top w:val="none" w:sz="0" w:space="0" w:color="auto"/>
                                <w:left w:val="none" w:sz="0" w:space="0" w:color="auto"/>
                                <w:bottom w:val="none" w:sz="0" w:space="0" w:color="auto"/>
                                <w:right w:val="none" w:sz="0" w:space="0" w:color="auto"/>
                              </w:divBdr>
                              <w:divsChild>
                                <w:div w:id="1061635850">
                                  <w:marLeft w:val="0"/>
                                  <w:marRight w:val="0"/>
                                  <w:marTop w:val="0"/>
                                  <w:marBottom w:val="0"/>
                                  <w:divBdr>
                                    <w:top w:val="none" w:sz="0" w:space="0" w:color="auto"/>
                                    <w:left w:val="none" w:sz="0" w:space="0" w:color="auto"/>
                                    <w:bottom w:val="none" w:sz="0" w:space="0" w:color="auto"/>
                                    <w:right w:val="none" w:sz="0" w:space="0" w:color="auto"/>
                                  </w:divBdr>
                                  <w:divsChild>
                                    <w:div w:id="1535120157">
                                      <w:marLeft w:val="67"/>
                                      <w:marRight w:val="67"/>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469840">
                      <w:marLeft w:val="0"/>
                      <w:marRight w:val="0"/>
                      <w:marTop w:val="0"/>
                      <w:marBottom w:val="0"/>
                      <w:divBdr>
                        <w:top w:val="none" w:sz="0" w:space="0" w:color="auto"/>
                        <w:left w:val="none" w:sz="0" w:space="0" w:color="auto"/>
                        <w:bottom w:val="none" w:sz="0" w:space="0" w:color="auto"/>
                        <w:right w:val="none" w:sz="0" w:space="0" w:color="auto"/>
                      </w:divBdr>
                      <w:divsChild>
                        <w:div w:id="525683251">
                          <w:marLeft w:val="0"/>
                          <w:marRight w:val="0"/>
                          <w:marTop w:val="0"/>
                          <w:marBottom w:val="0"/>
                          <w:divBdr>
                            <w:top w:val="none" w:sz="0" w:space="0" w:color="auto"/>
                            <w:left w:val="none" w:sz="0" w:space="0" w:color="auto"/>
                            <w:bottom w:val="none" w:sz="0" w:space="0" w:color="auto"/>
                            <w:right w:val="none" w:sz="0" w:space="0" w:color="auto"/>
                          </w:divBdr>
                        </w:div>
                      </w:divsChild>
                    </w:div>
                    <w:div w:id="1664774756">
                      <w:marLeft w:val="0"/>
                      <w:marRight w:val="0"/>
                      <w:marTop w:val="0"/>
                      <w:marBottom w:val="0"/>
                      <w:divBdr>
                        <w:top w:val="none" w:sz="0" w:space="0" w:color="auto"/>
                        <w:left w:val="none" w:sz="0" w:space="0" w:color="auto"/>
                        <w:bottom w:val="none" w:sz="0" w:space="0" w:color="auto"/>
                        <w:right w:val="none" w:sz="0" w:space="0" w:color="auto"/>
                      </w:divBdr>
                      <w:divsChild>
                        <w:div w:id="998534317">
                          <w:marLeft w:val="0"/>
                          <w:marRight w:val="0"/>
                          <w:marTop w:val="0"/>
                          <w:marBottom w:val="0"/>
                          <w:divBdr>
                            <w:top w:val="none" w:sz="0" w:space="0" w:color="auto"/>
                            <w:left w:val="none" w:sz="0" w:space="0" w:color="auto"/>
                            <w:bottom w:val="none" w:sz="0" w:space="0" w:color="auto"/>
                            <w:right w:val="none" w:sz="0" w:space="0" w:color="auto"/>
                          </w:divBdr>
                        </w:div>
                      </w:divsChild>
                    </w:div>
                    <w:div w:id="1692341444">
                      <w:marLeft w:val="0"/>
                      <w:marRight w:val="0"/>
                      <w:marTop w:val="0"/>
                      <w:marBottom w:val="0"/>
                      <w:divBdr>
                        <w:top w:val="none" w:sz="0" w:space="0" w:color="auto"/>
                        <w:left w:val="none" w:sz="0" w:space="0" w:color="auto"/>
                        <w:bottom w:val="none" w:sz="0" w:space="0" w:color="auto"/>
                        <w:right w:val="none" w:sz="0" w:space="0" w:color="auto"/>
                      </w:divBdr>
                      <w:divsChild>
                        <w:div w:id="1055008350">
                          <w:marLeft w:val="0"/>
                          <w:marRight w:val="0"/>
                          <w:marTop w:val="0"/>
                          <w:marBottom w:val="0"/>
                          <w:divBdr>
                            <w:top w:val="none" w:sz="0" w:space="0" w:color="auto"/>
                            <w:left w:val="none" w:sz="0" w:space="0" w:color="auto"/>
                            <w:bottom w:val="none" w:sz="0" w:space="0" w:color="auto"/>
                            <w:right w:val="none" w:sz="0" w:space="0" w:color="auto"/>
                          </w:divBdr>
                        </w:div>
                      </w:divsChild>
                    </w:div>
                    <w:div w:id="717049723">
                      <w:marLeft w:val="0"/>
                      <w:marRight w:val="0"/>
                      <w:marTop w:val="0"/>
                      <w:marBottom w:val="0"/>
                      <w:divBdr>
                        <w:top w:val="none" w:sz="0" w:space="0" w:color="auto"/>
                        <w:left w:val="none" w:sz="0" w:space="0" w:color="auto"/>
                        <w:bottom w:val="none" w:sz="0" w:space="0" w:color="auto"/>
                        <w:right w:val="none" w:sz="0" w:space="0" w:color="auto"/>
                      </w:divBdr>
                      <w:divsChild>
                        <w:div w:id="91909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66967">
              <w:marLeft w:val="0"/>
              <w:marRight w:val="0"/>
              <w:marTop w:val="0"/>
              <w:marBottom w:val="0"/>
              <w:divBdr>
                <w:top w:val="none" w:sz="0" w:space="0" w:color="auto"/>
                <w:left w:val="none" w:sz="0" w:space="0" w:color="auto"/>
                <w:bottom w:val="none" w:sz="0" w:space="0" w:color="auto"/>
                <w:right w:val="none" w:sz="0" w:space="0" w:color="auto"/>
              </w:divBdr>
            </w:div>
          </w:divsChild>
        </w:div>
        <w:div w:id="1588466848">
          <w:marLeft w:val="0"/>
          <w:marRight w:val="0"/>
          <w:marTop w:val="0"/>
          <w:marBottom w:val="0"/>
          <w:divBdr>
            <w:top w:val="none" w:sz="0" w:space="0" w:color="auto"/>
            <w:left w:val="none" w:sz="0" w:space="0" w:color="auto"/>
            <w:bottom w:val="none" w:sz="0" w:space="0" w:color="auto"/>
            <w:right w:val="none" w:sz="0" w:space="0" w:color="auto"/>
          </w:divBdr>
        </w:div>
      </w:divsChild>
    </w:div>
    <w:div w:id="1096514600">
      <w:bodyDiv w:val="1"/>
      <w:marLeft w:val="0"/>
      <w:marRight w:val="0"/>
      <w:marTop w:val="0"/>
      <w:marBottom w:val="0"/>
      <w:divBdr>
        <w:top w:val="none" w:sz="0" w:space="0" w:color="auto"/>
        <w:left w:val="none" w:sz="0" w:space="0" w:color="auto"/>
        <w:bottom w:val="none" w:sz="0" w:space="0" w:color="auto"/>
        <w:right w:val="none" w:sz="0" w:space="0" w:color="auto"/>
      </w:divBdr>
    </w:div>
    <w:div w:id="1111439871">
      <w:bodyDiv w:val="1"/>
      <w:marLeft w:val="0"/>
      <w:marRight w:val="0"/>
      <w:marTop w:val="0"/>
      <w:marBottom w:val="0"/>
      <w:divBdr>
        <w:top w:val="none" w:sz="0" w:space="0" w:color="auto"/>
        <w:left w:val="none" w:sz="0" w:space="0" w:color="auto"/>
        <w:bottom w:val="none" w:sz="0" w:space="0" w:color="auto"/>
        <w:right w:val="none" w:sz="0" w:space="0" w:color="auto"/>
      </w:divBdr>
    </w:div>
    <w:div w:id="1115634990">
      <w:bodyDiv w:val="1"/>
      <w:marLeft w:val="0"/>
      <w:marRight w:val="0"/>
      <w:marTop w:val="0"/>
      <w:marBottom w:val="0"/>
      <w:divBdr>
        <w:top w:val="none" w:sz="0" w:space="0" w:color="auto"/>
        <w:left w:val="none" w:sz="0" w:space="0" w:color="auto"/>
        <w:bottom w:val="none" w:sz="0" w:space="0" w:color="auto"/>
        <w:right w:val="none" w:sz="0" w:space="0" w:color="auto"/>
      </w:divBdr>
    </w:div>
    <w:div w:id="1126238614">
      <w:bodyDiv w:val="1"/>
      <w:marLeft w:val="0"/>
      <w:marRight w:val="0"/>
      <w:marTop w:val="0"/>
      <w:marBottom w:val="0"/>
      <w:divBdr>
        <w:top w:val="none" w:sz="0" w:space="0" w:color="auto"/>
        <w:left w:val="none" w:sz="0" w:space="0" w:color="auto"/>
        <w:bottom w:val="none" w:sz="0" w:space="0" w:color="auto"/>
        <w:right w:val="none" w:sz="0" w:space="0" w:color="auto"/>
      </w:divBdr>
    </w:div>
    <w:div w:id="1180049007">
      <w:bodyDiv w:val="1"/>
      <w:marLeft w:val="0"/>
      <w:marRight w:val="0"/>
      <w:marTop w:val="0"/>
      <w:marBottom w:val="0"/>
      <w:divBdr>
        <w:top w:val="none" w:sz="0" w:space="0" w:color="auto"/>
        <w:left w:val="none" w:sz="0" w:space="0" w:color="auto"/>
        <w:bottom w:val="none" w:sz="0" w:space="0" w:color="auto"/>
        <w:right w:val="none" w:sz="0" w:space="0" w:color="auto"/>
      </w:divBdr>
    </w:div>
    <w:div w:id="1251310964">
      <w:bodyDiv w:val="1"/>
      <w:marLeft w:val="0"/>
      <w:marRight w:val="0"/>
      <w:marTop w:val="0"/>
      <w:marBottom w:val="0"/>
      <w:divBdr>
        <w:top w:val="none" w:sz="0" w:space="0" w:color="auto"/>
        <w:left w:val="none" w:sz="0" w:space="0" w:color="auto"/>
        <w:bottom w:val="none" w:sz="0" w:space="0" w:color="auto"/>
        <w:right w:val="none" w:sz="0" w:space="0" w:color="auto"/>
      </w:divBdr>
    </w:div>
    <w:div w:id="1257514993">
      <w:bodyDiv w:val="1"/>
      <w:marLeft w:val="0"/>
      <w:marRight w:val="0"/>
      <w:marTop w:val="0"/>
      <w:marBottom w:val="0"/>
      <w:divBdr>
        <w:top w:val="none" w:sz="0" w:space="0" w:color="auto"/>
        <w:left w:val="none" w:sz="0" w:space="0" w:color="auto"/>
        <w:bottom w:val="none" w:sz="0" w:space="0" w:color="auto"/>
        <w:right w:val="none" w:sz="0" w:space="0" w:color="auto"/>
      </w:divBdr>
      <w:divsChild>
        <w:div w:id="325397798">
          <w:marLeft w:val="0"/>
          <w:marRight w:val="0"/>
          <w:marTop w:val="0"/>
          <w:marBottom w:val="0"/>
          <w:divBdr>
            <w:top w:val="none" w:sz="0" w:space="0" w:color="auto"/>
            <w:left w:val="none" w:sz="0" w:space="0" w:color="auto"/>
            <w:bottom w:val="none" w:sz="0" w:space="0" w:color="auto"/>
            <w:right w:val="none" w:sz="0" w:space="0" w:color="auto"/>
          </w:divBdr>
        </w:div>
        <w:div w:id="827329455">
          <w:marLeft w:val="0"/>
          <w:marRight w:val="0"/>
          <w:marTop w:val="0"/>
          <w:marBottom w:val="0"/>
          <w:divBdr>
            <w:top w:val="none" w:sz="0" w:space="0" w:color="auto"/>
            <w:left w:val="none" w:sz="0" w:space="0" w:color="auto"/>
            <w:bottom w:val="none" w:sz="0" w:space="0" w:color="auto"/>
            <w:right w:val="none" w:sz="0" w:space="0" w:color="auto"/>
          </w:divBdr>
        </w:div>
        <w:div w:id="1022171009">
          <w:marLeft w:val="0"/>
          <w:marRight w:val="0"/>
          <w:marTop w:val="195"/>
          <w:marBottom w:val="0"/>
          <w:divBdr>
            <w:top w:val="none" w:sz="0" w:space="0" w:color="auto"/>
            <w:left w:val="none" w:sz="0" w:space="0" w:color="auto"/>
            <w:bottom w:val="none" w:sz="0" w:space="0" w:color="auto"/>
            <w:right w:val="none" w:sz="0" w:space="0" w:color="auto"/>
          </w:divBdr>
        </w:div>
      </w:divsChild>
    </w:div>
    <w:div w:id="1285696708">
      <w:bodyDiv w:val="1"/>
      <w:marLeft w:val="0"/>
      <w:marRight w:val="0"/>
      <w:marTop w:val="0"/>
      <w:marBottom w:val="0"/>
      <w:divBdr>
        <w:top w:val="none" w:sz="0" w:space="0" w:color="auto"/>
        <w:left w:val="none" w:sz="0" w:space="0" w:color="auto"/>
        <w:bottom w:val="none" w:sz="0" w:space="0" w:color="auto"/>
        <w:right w:val="none" w:sz="0" w:space="0" w:color="auto"/>
      </w:divBdr>
    </w:div>
    <w:div w:id="1333992113">
      <w:bodyDiv w:val="1"/>
      <w:marLeft w:val="0"/>
      <w:marRight w:val="0"/>
      <w:marTop w:val="0"/>
      <w:marBottom w:val="0"/>
      <w:divBdr>
        <w:top w:val="none" w:sz="0" w:space="0" w:color="auto"/>
        <w:left w:val="none" w:sz="0" w:space="0" w:color="auto"/>
        <w:bottom w:val="none" w:sz="0" w:space="0" w:color="auto"/>
        <w:right w:val="none" w:sz="0" w:space="0" w:color="auto"/>
      </w:divBdr>
    </w:div>
    <w:div w:id="1357850613">
      <w:bodyDiv w:val="1"/>
      <w:marLeft w:val="0"/>
      <w:marRight w:val="0"/>
      <w:marTop w:val="0"/>
      <w:marBottom w:val="0"/>
      <w:divBdr>
        <w:top w:val="none" w:sz="0" w:space="0" w:color="auto"/>
        <w:left w:val="none" w:sz="0" w:space="0" w:color="auto"/>
        <w:bottom w:val="none" w:sz="0" w:space="0" w:color="auto"/>
        <w:right w:val="none" w:sz="0" w:space="0" w:color="auto"/>
      </w:divBdr>
    </w:div>
    <w:div w:id="1379940867">
      <w:bodyDiv w:val="1"/>
      <w:marLeft w:val="0"/>
      <w:marRight w:val="0"/>
      <w:marTop w:val="0"/>
      <w:marBottom w:val="0"/>
      <w:divBdr>
        <w:top w:val="none" w:sz="0" w:space="0" w:color="auto"/>
        <w:left w:val="none" w:sz="0" w:space="0" w:color="auto"/>
        <w:bottom w:val="none" w:sz="0" w:space="0" w:color="auto"/>
        <w:right w:val="none" w:sz="0" w:space="0" w:color="auto"/>
      </w:divBdr>
    </w:div>
    <w:div w:id="1551917070">
      <w:bodyDiv w:val="1"/>
      <w:marLeft w:val="0"/>
      <w:marRight w:val="0"/>
      <w:marTop w:val="0"/>
      <w:marBottom w:val="0"/>
      <w:divBdr>
        <w:top w:val="none" w:sz="0" w:space="0" w:color="auto"/>
        <w:left w:val="none" w:sz="0" w:space="0" w:color="auto"/>
        <w:bottom w:val="none" w:sz="0" w:space="0" w:color="auto"/>
        <w:right w:val="none" w:sz="0" w:space="0" w:color="auto"/>
      </w:divBdr>
    </w:div>
    <w:div w:id="1576238434">
      <w:bodyDiv w:val="1"/>
      <w:marLeft w:val="0"/>
      <w:marRight w:val="0"/>
      <w:marTop w:val="0"/>
      <w:marBottom w:val="0"/>
      <w:divBdr>
        <w:top w:val="none" w:sz="0" w:space="0" w:color="auto"/>
        <w:left w:val="none" w:sz="0" w:space="0" w:color="auto"/>
        <w:bottom w:val="none" w:sz="0" w:space="0" w:color="auto"/>
        <w:right w:val="none" w:sz="0" w:space="0" w:color="auto"/>
      </w:divBdr>
    </w:div>
    <w:div w:id="1600219258">
      <w:bodyDiv w:val="1"/>
      <w:marLeft w:val="0"/>
      <w:marRight w:val="0"/>
      <w:marTop w:val="0"/>
      <w:marBottom w:val="0"/>
      <w:divBdr>
        <w:top w:val="none" w:sz="0" w:space="0" w:color="auto"/>
        <w:left w:val="none" w:sz="0" w:space="0" w:color="auto"/>
        <w:bottom w:val="none" w:sz="0" w:space="0" w:color="auto"/>
        <w:right w:val="none" w:sz="0" w:space="0" w:color="auto"/>
      </w:divBdr>
    </w:div>
    <w:div w:id="1798254236">
      <w:bodyDiv w:val="1"/>
      <w:marLeft w:val="0"/>
      <w:marRight w:val="0"/>
      <w:marTop w:val="0"/>
      <w:marBottom w:val="0"/>
      <w:divBdr>
        <w:top w:val="none" w:sz="0" w:space="0" w:color="auto"/>
        <w:left w:val="none" w:sz="0" w:space="0" w:color="auto"/>
        <w:bottom w:val="none" w:sz="0" w:space="0" w:color="auto"/>
        <w:right w:val="none" w:sz="0" w:space="0" w:color="auto"/>
      </w:divBdr>
    </w:div>
    <w:div w:id="1812168513">
      <w:bodyDiv w:val="1"/>
      <w:marLeft w:val="0"/>
      <w:marRight w:val="0"/>
      <w:marTop w:val="0"/>
      <w:marBottom w:val="0"/>
      <w:divBdr>
        <w:top w:val="none" w:sz="0" w:space="0" w:color="auto"/>
        <w:left w:val="none" w:sz="0" w:space="0" w:color="auto"/>
        <w:bottom w:val="none" w:sz="0" w:space="0" w:color="auto"/>
        <w:right w:val="none" w:sz="0" w:space="0" w:color="auto"/>
      </w:divBdr>
    </w:div>
    <w:div w:id="1870994405">
      <w:bodyDiv w:val="1"/>
      <w:marLeft w:val="0"/>
      <w:marRight w:val="0"/>
      <w:marTop w:val="0"/>
      <w:marBottom w:val="0"/>
      <w:divBdr>
        <w:top w:val="none" w:sz="0" w:space="0" w:color="auto"/>
        <w:left w:val="none" w:sz="0" w:space="0" w:color="auto"/>
        <w:bottom w:val="none" w:sz="0" w:space="0" w:color="auto"/>
        <w:right w:val="none" w:sz="0" w:space="0" w:color="auto"/>
      </w:divBdr>
    </w:div>
    <w:div w:id="1927500287">
      <w:bodyDiv w:val="1"/>
      <w:marLeft w:val="0"/>
      <w:marRight w:val="0"/>
      <w:marTop w:val="0"/>
      <w:marBottom w:val="0"/>
      <w:divBdr>
        <w:top w:val="none" w:sz="0" w:space="0" w:color="auto"/>
        <w:left w:val="none" w:sz="0" w:space="0" w:color="auto"/>
        <w:bottom w:val="none" w:sz="0" w:space="0" w:color="auto"/>
        <w:right w:val="none" w:sz="0" w:space="0" w:color="auto"/>
      </w:divBdr>
    </w:div>
    <w:div w:id="2020813031">
      <w:bodyDiv w:val="1"/>
      <w:marLeft w:val="0"/>
      <w:marRight w:val="0"/>
      <w:marTop w:val="0"/>
      <w:marBottom w:val="0"/>
      <w:divBdr>
        <w:top w:val="none" w:sz="0" w:space="0" w:color="auto"/>
        <w:left w:val="none" w:sz="0" w:space="0" w:color="auto"/>
        <w:bottom w:val="none" w:sz="0" w:space="0" w:color="auto"/>
        <w:right w:val="none" w:sz="0" w:space="0" w:color="auto"/>
      </w:divBdr>
    </w:div>
    <w:div w:id="212684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96.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hyperlink" Target="https://www.tutorialspoint.com/restful/restful_first_application.htm"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1.png"/><Relationship Id="rId16" Type="http://schemas.openxmlformats.org/officeDocument/2006/relationships/image" Target="media/image12.gif"/><Relationship Id="rId107" Type="http://schemas.openxmlformats.org/officeDocument/2006/relationships/image" Target="media/image86.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www.java4s.com/web-services/"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control" Target="activeX/activeX2.xml"/><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hyperlink" Target="http://maven.apache.org/POM/4.0.0" TargetMode="External"/><Relationship Id="rId110" Type="http://schemas.openxmlformats.org/officeDocument/2006/relationships/image" Target="media/image89.png"/><Relationship Id="rId115" Type="http://schemas.openxmlformats.org/officeDocument/2006/relationships/image" Target="media/image94.png"/><Relationship Id="rId5" Type="http://schemas.openxmlformats.org/officeDocument/2006/relationships/image" Target="media/image1.jpeg"/><Relationship Id="rId61" Type="http://schemas.openxmlformats.org/officeDocument/2006/relationships/control" Target="activeX/activeX5.xml"/><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56" Type="http://schemas.openxmlformats.org/officeDocument/2006/relationships/image" Target="media/image47.wmf"/><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hyperlink" Target="http://maven.apache.org/POM/4.0.0" TargetMode="External"/><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hyperlink" Target="http://localhost:8080/Spring4MVCCRUDRestService/user/5"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hyperlink" Target="http://www.java4s.com/web-services/how-restful-web-services-extract-input-parameters/"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ontrol" Target="activeX/activeX3.xml"/><Relationship Id="rId67" Type="http://schemas.openxmlformats.org/officeDocument/2006/relationships/image" Target="media/image53.png"/><Relationship Id="rId103" Type="http://schemas.openxmlformats.org/officeDocument/2006/relationships/hyperlink" Target="http://maven.apache.org/maven-v4_0_0.xsd" TargetMode="External"/><Relationship Id="rId108" Type="http://schemas.openxmlformats.org/officeDocument/2006/relationships/image" Target="media/image87.png"/><Relationship Id="rId116" Type="http://schemas.openxmlformats.org/officeDocument/2006/relationships/image" Target="media/image95.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hyperlink" Target="https://www.tutorialspoint.com/restful/restful_first_application.htm"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hyperlink" Target="http://stackoverflow.com/questions/671118/what-exactly-is-restful-programming" TargetMode="External"/><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control" Target="activeX/activeX1.xml"/><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control" Target="activeX/activeX4.xml"/><Relationship Id="rId65" Type="http://schemas.openxmlformats.org/officeDocument/2006/relationships/image" Target="media/image51.png"/><Relationship Id="rId73" Type="http://schemas.openxmlformats.org/officeDocument/2006/relationships/hyperlink" Target="http://www.java4s.com/wp-content/uploads/2017/05/jax-rs-exceptions-in-xml.PNG"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hyperlink" Target="http://www.w3.org/2001/XMLSchema-instance"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hyperlink" Target="https://plus.google.com/118054670710951892925?rel=author" TargetMode="External"/><Relationship Id="rId50" Type="http://schemas.openxmlformats.org/officeDocument/2006/relationships/image" Target="media/image42.png"/><Relationship Id="rId55" Type="http://schemas.openxmlformats.org/officeDocument/2006/relationships/image" Target="media/image46.jpe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572</TotalTime>
  <Pages>105</Pages>
  <Words>10328</Words>
  <Characters>58873</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dc:creator>
  <cp:keywords/>
  <dc:description/>
  <cp:lastModifiedBy>RJ</cp:lastModifiedBy>
  <cp:revision>232</cp:revision>
  <dcterms:created xsi:type="dcterms:W3CDTF">2017-11-27T16:50:00Z</dcterms:created>
  <dcterms:modified xsi:type="dcterms:W3CDTF">2018-05-23T04:30:00Z</dcterms:modified>
</cp:coreProperties>
</file>